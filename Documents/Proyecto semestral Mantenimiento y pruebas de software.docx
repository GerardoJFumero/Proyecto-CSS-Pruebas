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2084E1" w14:textId="330E90AB" w:rsidR="0043287A" w:rsidRPr="002B133B" w:rsidRDefault="00C02EF3" w:rsidP="00254A0C">
      <w:pPr>
        <w:ind w:firstLine="0"/>
        <w:jc w:val="center"/>
        <w:rPr>
          <w:rFonts w:cs="Arial"/>
          <w:sz w:val="24"/>
          <w:szCs w:val="24"/>
          <w:lang w:val="es-ES"/>
        </w:rPr>
      </w:pPr>
      <w:r w:rsidRPr="002B133B">
        <w:rPr>
          <w:rFonts w:cs="Arial"/>
          <w:noProof/>
          <w:sz w:val="24"/>
          <w:szCs w:val="24"/>
        </w:rPr>
        <w:drawing>
          <wp:anchor distT="114300" distB="114300" distL="114300" distR="114300" simplePos="0" relativeHeight="251658241" behindDoc="0" locked="0" layoutInCell="1" hidden="0" allowOverlap="1" wp14:anchorId="0D8A799F" wp14:editId="6AB632CE">
            <wp:simplePos x="0" y="0"/>
            <wp:positionH relativeFrom="column">
              <wp:posOffset>5573395</wp:posOffset>
            </wp:positionH>
            <wp:positionV relativeFrom="paragraph">
              <wp:posOffset>-483525</wp:posOffset>
            </wp:positionV>
            <wp:extent cx="638175" cy="638175"/>
            <wp:effectExtent l="0" t="0" r="0" b="0"/>
            <wp:wrapNone/>
            <wp:docPr id="1" name="image1.png" descr="A picture containing circle&#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A picture containing circle&#10;&#10;Description automatically generated"/>
                    <pic:cNvPicPr preferRelativeResize="0"/>
                  </pic:nvPicPr>
                  <pic:blipFill>
                    <a:blip r:embed="rId8"/>
                    <a:srcRect/>
                    <a:stretch>
                      <a:fillRect/>
                    </a:stretch>
                  </pic:blipFill>
                  <pic:spPr>
                    <a:xfrm>
                      <a:off x="0" y="0"/>
                      <a:ext cx="638175" cy="638175"/>
                    </a:xfrm>
                    <a:prstGeom prst="rect">
                      <a:avLst/>
                    </a:prstGeom>
                    <a:ln/>
                  </pic:spPr>
                </pic:pic>
              </a:graphicData>
            </a:graphic>
          </wp:anchor>
        </w:drawing>
      </w:r>
      <w:r w:rsidRPr="002B133B">
        <w:rPr>
          <w:rFonts w:cs="Arial"/>
          <w:noProof/>
          <w:sz w:val="24"/>
          <w:szCs w:val="24"/>
        </w:rPr>
        <w:drawing>
          <wp:anchor distT="114300" distB="114300" distL="114300" distR="114300" simplePos="0" relativeHeight="251658240" behindDoc="0" locked="0" layoutInCell="1" hidden="0" allowOverlap="1" wp14:anchorId="3F10E4EC" wp14:editId="1A2AD49B">
            <wp:simplePos x="0" y="0"/>
            <wp:positionH relativeFrom="column">
              <wp:posOffset>-473955</wp:posOffset>
            </wp:positionH>
            <wp:positionV relativeFrom="paragraph">
              <wp:posOffset>-480990</wp:posOffset>
            </wp:positionV>
            <wp:extent cx="590550" cy="581025"/>
            <wp:effectExtent l="0" t="0" r="6350" b="3175"/>
            <wp:wrapNone/>
            <wp:docPr id="3" name="image2.png" descr="A picture containing logo&#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picture containing logo&#10;&#10;Description automatically generated"/>
                    <pic:cNvPicPr preferRelativeResize="0"/>
                  </pic:nvPicPr>
                  <pic:blipFill>
                    <a:blip r:embed="rId9"/>
                    <a:srcRect/>
                    <a:stretch>
                      <a:fillRect/>
                    </a:stretch>
                  </pic:blipFill>
                  <pic:spPr>
                    <a:xfrm>
                      <a:off x="0" y="0"/>
                      <a:ext cx="590550" cy="581025"/>
                    </a:xfrm>
                    <a:prstGeom prst="rect">
                      <a:avLst/>
                    </a:prstGeom>
                    <a:ln/>
                  </pic:spPr>
                </pic:pic>
              </a:graphicData>
            </a:graphic>
          </wp:anchor>
        </w:drawing>
      </w:r>
      <w:r w:rsidR="0043287A" w:rsidRPr="002B133B">
        <w:rPr>
          <w:rFonts w:cs="Arial"/>
          <w:sz w:val="24"/>
          <w:szCs w:val="24"/>
          <w:lang w:val="es-ES"/>
        </w:rPr>
        <w:t>Universidad Tecnológica de Panamá</w:t>
      </w:r>
    </w:p>
    <w:p w14:paraId="7E96869F" w14:textId="77777777" w:rsidR="0043287A" w:rsidRPr="002B133B" w:rsidRDefault="0043287A" w:rsidP="00254A0C">
      <w:pPr>
        <w:ind w:firstLine="0"/>
        <w:jc w:val="center"/>
        <w:rPr>
          <w:rFonts w:cs="Arial"/>
          <w:sz w:val="24"/>
          <w:szCs w:val="24"/>
          <w:lang w:val="es-ES"/>
        </w:rPr>
      </w:pPr>
      <w:r w:rsidRPr="002B133B">
        <w:rPr>
          <w:rFonts w:cs="Arial"/>
          <w:sz w:val="24"/>
          <w:szCs w:val="24"/>
          <w:lang w:val="es-ES"/>
        </w:rPr>
        <w:t>Facultad de Ingeniería de Sistemas Computacionales</w:t>
      </w:r>
    </w:p>
    <w:p w14:paraId="6FB78EA0" w14:textId="77777777" w:rsidR="0043287A" w:rsidRPr="002B133B" w:rsidRDefault="0043287A" w:rsidP="00254A0C">
      <w:pPr>
        <w:ind w:firstLine="0"/>
        <w:jc w:val="center"/>
        <w:rPr>
          <w:rFonts w:cs="Arial"/>
          <w:sz w:val="24"/>
          <w:szCs w:val="24"/>
          <w:lang w:val="es-ES"/>
        </w:rPr>
      </w:pPr>
      <w:r w:rsidRPr="002B133B">
        <w:rPr>
          <w:rFonts w:cs="Arial"/>
          <w:sz w:val="24"/>
          <w:szCs w:val="24"/>
          <w:lang w:val="es-ES"/>
        </w:rPr>
        <w:t>Departamento de Ingeniería de Software</w:t>
      </w:r>
    </w:p>
    <w:p w14:paraId="6FE77C8B" w14:textId="77777777" w:rsidR="0043287A" w:rsidRPr="002B133B" w:rsidRDefault="0043287A" w:rsidP="00254A0C">
      <w:pPr>
        <w:ind w:firstLine="0"/>
        <w:jc w:val="center"/>
        <w:rPr>
          <w:rFonts w:cs="Arial"/>
          <w:sz w:val="24"/>
          <w:szCs w:val="24"/>
          <w:lang w:val="es-ES"/>
        </w:rPr>
      </w:pPr>
      <w:r w:rsidRPr="002B133B">
        <w:rPr>
          <w:rFonts w:cs="Arial"/>
          <w:sz w:val="24"/>
          <w:szCs w:val="24"/>
          <w:lang w:val="es-ES"/>
        </w:rPr>
        <w:t>Lic. En Ingeniería de Software</w:t>
      </w:r>
    </w:p>
    <w:p w14:paraId="1EA1DA68" w14:textId="77777777" w:rsidR="0043287A" w:rsidRPr="002B133B" w:rsidRDefault="0043287A" w:rsidP="00254A0C">
      <w:pPr>
        <w:ind w:firstLine="0"/>
        <w:jc w:val="center"/>
        <w:rPr>
          <w:rFonts w:cs="Arial"/>
          <w:sz w:val="24"/>
          <w:szCs w:val="24"/>
          <w:lang w:val="es-ES"/>
        </w:rPr>
      </w:pPr>
      <w:r w:rsidRPr="002B133B">
        <w:rPr>
          <w:rFonts w:cs="Arial"/>
          <w:sz w:val="24"/>
          <w:szCs w:val="24"/>
          <w:lang w:val="es-ES"/>
        </w:rPr>
        <w:t>Mantenimiento y pruebas de Software</w:t>
      </w:r>
    </w:p>
    <w:p w14:paraId="42448FA3" w14:textId="77777777" w:rsidR="0043287A" w:rsidRPr="002B133B" w:rsidRDefault="0043287A" w:rsidP="00254A0C">
      <w:pPr>
        <w:ind w:firstLine="0"/>
        <w:rPr>
          <w:rFonts w:cs="Arial"/>
          <w:sz w:val="24"/>
          <w:szCs w:val="24"/>
          <w:lang w:val="es-ES"/>
        </w:rPr>
      </w:pPr>
    </w:p>
    <w:p w14:paraId="5B474178" w14:textId="2D1E8F49" w:rsidR="0043287A" w:rsidRPr="002B133B" w:rsidRDefault="0043287A" w:rsidP="00254A0C">
      <w:pPr>
        <w:ind w:firstLine="0"/>
        <w:jc w:val="center"/>
        <w:rPr>
          <w:rFonts w:cs="Arial"/>
          <w:b/>
          <w:bCs/>
          <w:sz w:val="24"/>
          <w:szCs w:val="24"/>
          <w:lang w:val="es-ES"/>
        </w:rPr>
      </w:pPr>
      <w:r w:rsidRPr="002B133B">
        <w:rPr>
          <w:rFonts w:cs="Arial"/>
          <w:b/>
          <w:bCs/>
          <w:sz w:val="24"/>
          <w:szCs w:val="24"/>
          <w:lang w:val="es-ES"/>
        </w:rPr>
        <w:t>Proyecto semestral</w:t>
      </w:r>
    </w:p>
    <w:p w14:paraId="57A78FF4" w14:textId="77777777" w:rsidR="0043287A" w:rsidRPr="002B133B" w:rsidRDefault="0043287A" w:rsidP="00254A0C">
      <w:pPr>
        <w:ind w:firstLine="0"/>
        <w:jc w:val="left"/>
        <w:rPr>
          <w:rFonts w:cs="Arial"/>
          <w:sz w:val="24"/>
          <w:szCs w:val="24"/>
          <w:lang w:val="es-ES"/>
        </w:rPr>
      </w:pPr>
    </w:p>
    <w:p w14:paraId="524A6B0A" w14:textId="77777777" w:rsidR="0043287A" w:rsidRPr="002B133B" w:rsidRDefault="0043287A" w:rsidP="00254A0C">
      <w:pPr>
        <w:ind w:firstLine="0"/>
        <w:rPr>
          <w:rFonts w:cs="Arial"/>
          <w:sz w:val="24"/>
          <w:szCs w:val="24"/>
          <w:lang w:val="es-ES"/>
        </w:rPr>
      </w:pPr>
    </w:p>
    <w:p w14:paraId="38C7F1EF" w14:textId="77777777" w:rsidR="00950191" w:rsidRPr="002B133B" w:rsidRDefault="00950191" w:rsidP="00254A0C">
      <w:pPr>
        <w:ind w:firstLine="0"/>
        <w:jc w:val="center"/>
        <w:rPr>
          <w:rFonts w:cs="Arial"/>
          <w:sz w:val="24"/>
          <w:szCs w:val="24"/>
          <w:lang w:val="es-ES"/>
        </w:rPr>
      </w:pPr>
      <w:r w:rsidRPr="002B133B">
        <w:rPr>
          <w:rFonts w:cs="Arial"/>
          <w:sz w:val="24"/>
          <w:szCs w:val="24"/>
          <w:lang w:val="es-ES"/>
        </w:rPr>
        <w:t xml:space="preserve">Diseño y ejecución de pruebas </w:t>
      </w:r>
    </w:p>
    <w:p w14:paraId="5F3F62FA" w14:textId="20AC87E8" w:rsidR="0043287A" w:rsidRPr="002B133B" w:rsidRDefault="00950191" w:rsidP="00254A0C">
      <w:pPr>
        <w:ind w:firstLine="0"/>
        <w:jc w:val="center"/>
        <w:rPr>
          <w:rFonts w:cs="Arial"/>
          <w:sz w:val="24"/>
          <w:szCs w:val="24"/>
          <w:lang w:val="es-ES"/>
        </w:rPr>
      </w:pPr>
      <w:r w:rsidRPr="002B133B">
        <w:rPr>
          <w:rFonts w:cs="Arial"/>
          <w:sz w:val="24"/>
          <w:szCs w:val="24"/>
          <w:lang w:val="es-ES"/>
        </w:rPr>
        <w:t xml:space="preserve">sobre un software </w:t>
      </w:r>
    </w:p>
    <w:p w14:paraId="1DC501D1" w14:textId="77777777" w:rsidR="0043287A" w:rsidRPr="002B133B" w:rsidRDefault="0043287A" w:rsidP="00254A0C">
      <w:pPr>
        <w:ind w:firstLine="0"/>
        <w:jc w:val="center"/>
        <w:rPr>
          <w:rFonts w:cs="Arial"/>
          <w:sz w:val="24"/>
          <w:szCs w:val="24"/>
          <w:lang w:val="es-ES"/>
        </w:rPr>
      </w:pPr>
    </w:p>
    <w:p w14:paraId="6B3C0032" w14:textId="77777777" w:rsidR="007260A0" w:rsidRPr="002B133B" w:rsidRDefault="007260A0" w:rsidP="00254A0C">
      <w:pPr>
        <w:ind w:firstLine="0"/>
        <w:jc w:val="center"/>
        <w:rPr>
          <w:rFonts w:cs="Arial"/>
          <w:sz w:val="24"/>
          <w:szCs w:val="24"/>
          <w:lang w:val="es-ES"/>
        </w:rPr>
      </w:pPr>
    </w:p>
    <w:p w14:paraId="29E35F1B" w14:textId="4D13079B" w:rsidR="0043287A" w:rsidRPr="002B133B" w:rsidRDefault="0043287A" w:rsidP="00254A0C">
      <w:pPr>
        <w:ind w:firstLine="0"/>
        <w:jc w:val="center"/>
        <w:rPr>
          <w:rFonts w:cs="Arial"/>
          <w:b/>
          <w:bCs/>
          <w:sz w:val="24"/>
          <w:szCs w:val="24"/>
          <w:lang w:val="es-ES"/>
        </w:rPr>
      </w:pPr>
      <w:r w:rsidRPr="002B133B">
        <w:rPr>
          <w:rFonts w:cs="Arial"/>
          <w:b/>
          <w:bCs/>
          <w:sz w:val="24"/>
          <w:szCs w:val="24"/>
          <w:lang w:val="es-ES"/>
        </w:rPr>
        <w:t>Facilitadora:</w:t>
      </w:r>
      <w:r w:rsidR="00C806E3" w:rsidRPr="002B133B">
        <w:rPr>
          <w:rFonts w:cs="Arial"/>
          <w:b/>
          <w:bCs/>
          <w:sz w:val="24"/>
          <w:szCs w:val="24"/>
          <w:lang w:val="es-ES"/>
        </w:rPr>
        <w:t xml:space="preserve">  </w:t>
      </w:r>
    </w:p>
    <w:p w14:paraId="12C460C9" w14:textId="77777777" w:rsidR="0043287A" w:rsidRPr="002B133B" w:rsidRDefault="0043287A" w:rsidP="00254A0C">
      <w:pPr>
        <w:ind w:firstLine="0"/>
        <w:jc w:val="center"/>
        <w:rPr>
          <w:rFonts w:cs="Arial"/>
          <w:sz w:val="24"/>
          <w:szCs w:val="24"/>
          <w:lang w:val="es-ES"/>
        </w:rPr>
      </w:pPr>
      <w:r w:rsidRPr="002B133B">
        <w:rPr>
          <w:rFonts w:cs="Arial"/>
          <w:sz w:val="24"/>
          <w:szCs w:val="24"/>
          <w:lang w:val="es-ES"/>
        </w:rPr>
        <w:t>Ing. Belén B. Bonilla M.</w:t>
      </w:r>
    </w:p>
    <w:p w14:paraId="12C1A78F" w14:textId="77777777" w:rsidR="0043287A" w:rsidRPr="002B133B" w:rsidRDefault="0043287A" w:rsidP="00254A0C">
      <w:pPr>
        <w:ind w:firstLine="0"/>
        <w:jc w:val="center"/>
        <w:rPr>
          <w:rFonts w:cs="Arial"/>
          <w:sz w:val="24"/>
          <w:szCs w:val="24"/>
          <w:lang w:val="es-ES"/>
        </w:rPr>
      </w:pPr>
    </w:p>
    <w:p w14:paraId="13603325" w14:textId="77777777" w:rsidR="007260A0" w:rsidRPr="002B133B" w:rsidRDefault="007260A0" w:rsidP="00254A0C">
      <w:pPr>
        <w:ind w:firstLine="0"/>
        <w:jc w:val="center"/>
        <w:rPr>
          <w:rFonts w:cs="Arial"/>
          <w:sz w:val="24"/>
          <w:szCs w:val="24"/>
          <w:lang w:val="es-ES"/>
        </w:rPr>
      </w:pPr>
    </w:p>
    <w:p w14:paraId="2A45D6B1" w14:textId="77777777" w:rsidR="0043287A" w:rsidRPr="002B133B" w:rsidRDefault="0043287A" w:rsidP="00254A0C">
      <w:pPr>
        <w:ind w:firstLine="0"/>
        <w:jc w:val="center"/>
        <w:rPr>
          <w:rFonts w:cs="Arial"/>
          <w:b/>
          <w:bCs/>
          <w:sz w:val="24"/>
          <w:szCs w:val="24"/>
          <w:lang w:val="es-ES"/>
        </w:rPr>
      </w:pPr>
      <w:r w:rsidRPr="002B133B">
        <w:rPr>
          <w:rFonts w:cs="Arial"/>
          <w:b/>
          <w:bCs/>
          <w:sz w:val="24"/>
          <w:szCs w:val="24"/>
          <w:lang w:val="es-ES"/>
        </w:rPr>
        <w:t>Integrantes</w:t>
      </w:r>
    </w:p>
    <w:p w14:paraId="544A118D" w14:textId="77777777" w:rsidR="0043287A" w:rsidRPr="002B133B" w:rsidRDefault="0043287A" w:rsidP="00254A0C">
      <w:pPr>
        <w:ind w:firstLine="0"/>
        <w:jc w:val="center"/>
        <w:rPr>
          <w:rFonts w:cs="Arial"/>
          <w:sz w:val="24"/>
          <w:szCs w:val="24"/>
          <w:lang w:val="es-ES"/>
        </w:rPr>
      </w:pPr>
      <w:r w:rsidRPr="002B133B">
        <w:rPr>
          <w:rFonts w:cs="Arial"/>
          <w:sz w:val="24"/>
          <w:szCs w:val="24"/>
          <w:lang w:val="es-ES"/>
        </w:rPr>
        <w:t xml:space="preserve">Gerardo </w:t>
      </w:r>
      <w:proofErr w:type="spellStart"/>
      <w:r w:rsidRPr="002B133B">
        <w:rPr>
          <w:rFonts w:cs="Arial"/>
          <w:sz w:val="24"/>
          <w:szCs w:val="24"/>
          <w:lang w:val="es-ES"/>
        </w:rPr>
        <w:t>Fumero</w:t>
      </w:r>
      <w:proofErr w:type="spellEnd"/>
      <w:r w:rsidRPr="002B133B">
        <w:rPr>
          <w:rFonts w:cs="Arial"/>
          <w:sz w:val="24"/>
          <w:szCs w:val="24"/>
          <w:lang w:val="es-ES"/>
        </w:rPr>
        <w:t xml:space="preserve"> 20-24-4691</w:t>
      </w:r>
    </w:p>
    <w:p w14:paraId="3890327A" w14:textId="77777777" w:rsidR="0043287A" w:rsidRPr="002B133B" w:rsidRDefault="0043287A" w:rsidP="00254A0C">
      <w:pPr>
        <w:ind w:firstLine="0"/>
        <w:jc w:val="center"/>
        <w:rPr>
          <w:rFonts w:cs="Arial"/>
          <w:sz w:val="24"/>
          <w:szCs w:val="24"/>
          <w:lang w:val="es-ES"/>
        </w:rPr>
      </w:pPr>
      <w:r w:rsidRPr="002B133B">
        <w:rPr>
          <w:rFonts w:cs="Arial"/>
          <w:sz w:val="24"/>
          <w:szCs w:val="24"/>
          <w:lang w:val="es-ES"/>
        </w:rPr>
        <w:t>José Saavedra 8-958-1993</w:t>
      </w:r>
    </w:p>
    <w:p w14:paraId="0EED4D83" w14:textId="77777777" w:rsidR="0043287A" w:rsidRPr="002B133B" w:rsidRDefault="0043287A" w:rsidP="00254A0C">
      <w:pPr>
        <w:ind w:firstLine="0"/>
        <w:jc w:val="center"/>
        <w:rPr>
          <w:rFonts w:cs="Arial"/>
          <w:sz w:val="24"/>
          <w:szCs w:val="24"/>
          <w:lang w:val="es-ES"/>
        </w:rPr>
      </w:pPr>
      <w:r w:rsidRPr="002B133B">
        <w:rPr>
          <w:rFonts w:cs="Arial"/>
          <w:sz w:val="24"/>
          <w:szCs w:val="24"/>
          <w:lang w:val="es-ES"/>
        </w:rPr>
        <w:t>Sebastián Jurado 20-70-4776</w:t>
      </w:r>
    </w:p>
    <w:p w14:paraId="40C3503D" w14:textId="77777777" w:rsidR="0043287A" w:rsidRPr="002B133B" w:rsidRDefault="0043287A" w:rsidP="00254A0C">
      <w:pPr>
        <w:ind w:firstLine="0"/>
        <w:jc w:val="center"/>
        <w:rPr>
          <w:rFonts w:cs="Arial"/>
          <w:sz w:val="24"/>
          <w:szCs w:val="24"/>
          <w:lang w:val="es-ES"/>
        </w:rPr>
      </w:pPr>
      <w:r w:rsidRPr="002B133B">
        <w:rPr>
          <w:rFonts w:cs="Arial"/>
          <w:sz w:val="24"/>
          <w:szCs w:val="24"/>
          <w:lang w:val="es-ES"/>
        </w:rPr>
        <w:t xml:space="preserve">Fernando </w:t>
      </w:r>
      <w:proofErr w:type="spellStart"/>
      <w:r w:rsidRPr="002B133B">
        <w:rPr>
          <w:rFonts w:cs="Arial"/>
          <w:sz w:val="24"/>
          <w:szCs w:val="24"/>
          <w:lang w:val="es-ES"/>
        </w:rPr>
        <w:t>Estribí</w:t>
      </w:r>
      <w:proofErr w:type="spellEnd"/>
      <w:r w:rsidRPr="002B133B">
        <w:rPr>
          <w:rFonts w:cs="Arial"/>
          <w:sz w:val="24"/>
          <w:szCs w:val="24"/>
          <w:lang w:val="es-ES"/>
        </w:rPr>
        <w:t xml:space="preserve"> 8-969-1399</w:t>
      </w:r>
    </w:p>
    <w:p w14:paraId="1FEA1019" w14:textId="77777777" w:rsidR="0043287A" w:rsidRPr="002B133B" w:rsidRDefault="0043287A" w:rsidP="00254A0C">
      <w:pPr>
        <w:ind w:firstLine="0"/>
        <w:jc w:val="center"/>
        <w:rPr>
          <w:rFonts w:cs="Arial"/>
          <w:sz w:val="24"/>
          <w:szCs w:val="24"/>
          <w:lang w:val="es-ES"/>
        </w:rPr>
      </w:pPr>
    </w:p>
    <w:p w14:paraId="7178640C" w14:textId="77777777" w:rsidR="0043287A" w:rsidRPr="002B133B" w:rsidRDefault="0043287A" w:rsidP="00254A0C">
      <w:pPr>
        <w:ind w:firstLine="0"/>
        <w:jc w:val="center"/>
        <w:rPr>
          <w:rFonts w:cs="Arial"/>
          <w:b/>
          <w:bCs/>
          <w:sz w:val="24"/>
          <w:szCs w:val="24"/>
          <w:lang w:val="es-ES"/>
        </w:rPr>
      </w:pPr>
      <w:r w:rsidRPr="002B133B">
        <w:rPr>
          <w:rFonts w:cs="Arial"/>
          <w:b/>
          <w:bCs/>
          <w:sz w:val="24"/>
          <w:szCs w:val="24"/>
          <w:lang w:val="es-ES"/>
        </w:rPr>
        <w:t>Grupo 1SF131</w:t>
      </w:r>
    </w:p>
    <w:p w14:paraId="3708475A" w14:textId="77777777" w:rsidR="0043287A" w:rsidRPr="002B133B" w:rsidRDefault="0043287A" w:rsidP="00254A0C">
      <w:pPr>
        <w:ind w:firstLine="0"/>
        <w:jc w:val="center"/>
        <w:rPr>
          <w:rFonts w:cs="Arial"/>
          <w:sz w:val="24"/>
          <w:szCs w:val="24"/>
          <w:lang w:val="es-ES"/>
        </w:rPr>
      </w:pPr>
    </w:p>
    <w:p w14:paraId="0C2D3485" w14:textId="745BA04D" w:rsidR="0043287A" w:rsidRPr="002B133B" w:rsidRDefault="0043287A" w:rsidP="00254A0C">
      <w:pPr>
        <w:ind w:firstLine="0"/>
        <w:jc w:val="center"/>
        <w:rPr>
          <w:rFonts w:cs="Arial"/>
          <w:sz w:val="24"/>
          <w:szCs w:val="24"/>
          <w:lang w:val="es-ES"/>
        </w:rPr>
      </w:pPr>
      <w:r w:rsidRPr="002B133B">
        <w:rPr>
          <w:rFonts w:cs="Arial"/>
          <w:sz w:val="24"/>
          <w:szCs w:val="24"/>
          <w:lang w:val="es-ES"/>
        </w:rPr>
        <w:t>17 de diciembre, 2021</w:t>
      </w:r>
    </w:p>
    <w:p w14:paraId="28C8A647" w14:textId="0D5EE2BD" w:rsidR="0043287A" w:rsidRPr="002B133B" w:rsidRDefault="0043287A" w:rsidP="00254A0C">
      <w:pPr>
        <w:ind w:firstLine="0"/>
        <w:jc w:val="center"/>
        <w:rPr>
          <w:rFonts w:cs="Arial"/>
          <w:sz w:val="24"/>
          <w:szCs w:val="24"/>
          <w:lang w:val="es-ES"/>
        </w:rPr>
        <w:sectPr w:rsidR="0043287A" w:rsidRPr="002B133B">
          <w:footerReference w:type="default" r:id="rId10"/>
          <w:pgSz w:w="12240" w:h="15840"/>
          <w:pgMar w:top="1417" w:right="1701" w:bottom="1417" w:left="1701" w:header="708" w:footer="708" w:gutter="0"/>
          <w:cols w:space="708"/>
          <w:docGrid w:linePitch="360"/>
        </w:sectPr>
      </w:pPr>
      <w:r w:rsidRPr="002B133B">
        <w:rPr>
          <w:rFonts w:cs="Arial"/>
          <w:sz w:val="24"/>
          <w:szCs w:val="24"/>
          <w:lang w:val="es-ES"/>
        </w:rPr>
        <w:t>Panamá</w:t>
      </w:r>
    </w:p>
    <w:sdt>
      <w:sdtPr>
        <w:rPr>
          <w:rFonts w:eastAsiaTheme="minorHAnsi"/>
          <w:color w:val="auto"/>
          <w:sz w:val="22"/>
          <w:szCs w:val="22"/>
          <w:lang w:val="es-ES" w:eastAsia="en-US"/>
        </w:rPr>
        <w:id w:val="-1602101868"/>
        <w:docPartObj>
          <w:docPartGallery w:val="Table of Contents"/>
          <w:docPartUnique/>
        </w:docPartObj>
      </w:sdtPr>
      <w:sdtEndPr>
        <w:rPr>
          <w:lang w:val="es-PA"/>
        </w:rPr>
      </w:sdtEndPr>
      <w:sdtContent>
        <w:p w14:paraId="747F3586" w14:textId="0E3632A2" w:rsidR="0027781D" w:rsidRPr="009C268D" w:rsidRDefault="0027781D" w:rsidP="00542A94">
          <w:pPr>
            <w:pStyle w:val="TOCHeading"/>
            <w:jc w:val="center"/>
            <w:rPr>
              <w:b/>
              <w:sz w:val="24"/>
              <w:szCs w:val="24"/>
            </w:rPr>
          </w:pPr>
          <w:r w:rsidRPr="009C268D">
            <w:rPr>
              <w:b/>
              <w:sz w:val="24"/>
              <w:szCs w:val="24"/>
              <w:lang w:val="es-ES"/>
            </w:rPr>
            <w:t>Tabla de contenido</w:t>
          </w:r>
        </w:p>
        <w:p w14:paraId="71A414A5" w14:textId="6DC9F978" w:rsidR="00136748" w:rsidRPr="009C268D" w:rsidRDefault="0027781D">
          <w:pPr>
            <w:pStyle w:val="TOC1"/>
            <w:tabs>
              <w:tab w:val="right" w:leader="dot" w:pos="8828"/>
            </w:tabs>
            <w:rPr>
              <w:rFonts w:ascii="Arial" w:eastAsiaTheme="minorEastAsia" w:hAnsi="Arial" w:cs="Arial"/>
              <w:b w:val="0"/>
              <w:i w:val="0"/>
              <w:sz w:val="22"/>
              <w:szCs w:val="22"/>
              <w:lang w:eastAsia="es-PA"/>
            </w:rPr>
          </w:pPr>
          <w:r w:rsidRPr="00542A94">
            <w:rPr>
              <w:rFonts w:ascii="Arial" w:hAnsi="Arial" w:cs="Arial"/>
              <w:b w:val="0"/>
              <w:i w:val="0"/>
              <w:color w:val="000000" w:themeColor="text1"/>
              <w:sz w:val="22"/>
              <w:szCs w:val="22"/>
            </w:rPr>
            <w:fldChar w:fldCharType="begin"/>
          </w:r>
          <w:r w:rsidRPr="009C268D">
            <w:rPr>
              <w:rFonts w:ascii="Arial" w:hAnsi="Arial" w:cs="Arial"/>
              <w:b w:val="0"/>
              <w:i w:val="0"/>
              <w:color w:val="000000" w:themeColor="text1"/>
              <w:sz w:val="22"/>
              <w:szCs w:val="22"/>
            </w:rPr>
            <w:instrText>TOC \o "1-3" \h \z \u</w:instrText>
          </w:r>
          <w:r w:rsidRPr="00542A94">
            <w:rPr>
              <w:rFonts w:ascii="Arial" w:hAnsi="Arial" w:cs="Arial"/>
              <w:b w:val="0"/>
              <w:i w:val="0"/>
              <w:color w:val="000000" w:themeColor="text1"/>
              <w:sz w:val="22"/>
              <w:szCs w:val="22"/>
            </w:rPr>
            <w:fldChar w:fldCharType="separate"/>
          </w:r>
          <w:hyperlink w:anchor="_Toc90609592" w:history="1">
            <w:r w:rsidR="00136748" w:rsidRPr="009C268D">
              <w:rPr>
                <w:rStyle w:val="Hyperlink"/>
                <w:rFonts w:ascii="Arial" w:hAnsi="Arial" w:cs="Arial"/>
                <w:b w:val="0"/>
                <w:i w:val="0"/>
                <w:sz w:val="22"/>
                <w:szCs w:val="22"/>
              </w:rPr>
              <w:t>Introducción</w:t>
            </w:r>
            <w:r w:rsidR="00136748" w:rsidRPr="009C268D">
              <w:rPr>
                <w:rFonts w:ascii="Arial" w:hAnsi="Arial" w:cs="Arial"/>
                <w:b w:val="0"/>
                <w:i w:val="0"/>
                <w:webHidden/>
                <w:sz w:val="22"/>
                <w:szCs w:val="22"/>
              </w:rPr>
              <w:tab/>
            </w:r>
            <w:r w:rsidR="00136748" w:rsidRPr="009C268D">
              <w:rPr>
                <w:rFonts w:ascii="Arial" w:hAnsi="Arial" w:cs="Arial"/>
                <w:b w:val="0"/>
                <w:i w:val="0"/>
                <w:webHidden/>
                <w:sz w:val="22"/>
                <w:szCs w:val="22"/>
              </w:rPr>
              <w:fldChar w:fldCharType="begin"/>
            </w:r>
            <w:r w:rsidR="00136748" w:rsidRPr="009C268D">
              <w:rPr>
                <w:rFonts w:ascii="Arial" w:hAnsi="Arial" w:cs="Arial"/>
                <w:b w:val="0"/>
                <w:i w:val="0"/>
                <w:webHidden/>
                <w:sz w:val="22"/>
                <w:szCs w:val="22"/>
              </w:rPr>
              <w:instrText xml:space="preserve"> PAGEREF _Toc90609592 \h </w:instrText>
            </w:r>
            <w:r w:rsidR="00136748" w:rsidRPr="009C268D">
              <w:rPr>
                <w:rFonts w:ascii="Arial" w:hAnsi="Arial" w:cs="Arial"/>
                <w:b w:val="0"/>
                <w:i w:val="0"/>
                <w:webHidden/>
                <w:sz w:val="22"/>
                <w:szCs w:val="22"/>
              </w:rPr>
            </w:r>
            <w:r w:rsidR="00136748" w:rsidRPr="009C268D">
              <w:rPr>
                <w:rFonts w:ascii="Arial" w:hAnsi="Arial" w:cs="Arial"/>
                <w:b w:val="0"/>
                <w:i w:val="0"/>
                <w:webHidden/>
                <w:sz w:val="22"/>
                <w:szCs w:val="22"/>
              </w:rPr>
              <w:fldChar w:fldCharType="separate"/>
            </w:r>
            <w:r w:rsidR="00136748" w:rsidRPr="009C268D">
              <w:rPr>
                <w:rFonts w:ascii="Arial" w:hAnsi="Arial" w:cs="Arial"/>
                <w:b w:val="0"/>
                <w:i w:val="0"/>
                <w:webHidden/>
                <w:sz w:val="22"/>
                <w:szCs w:val="22"/>
              </w:rPr>
              <w:t>4</w:t>
            </w:r>
            <w:r w:rsidR="00136748" w:rsidRPr="009C268D">
              <w:rPr>
                <w:rFonts w:ascii="Arial" w:hAnsi="Arial" w:cs="Arial"/>
                <w:b w:val="0"/>
                <w:i w:val="0"/>
                <w:webHidden/>
                <w:sz w:val="22"/>
                <w:szCs w:val="22"/>
              </w:rPr>
              <w:fldChar w:fldCharType="end"/>
            </w:r>
          </w:hyperlink>
        </w:p>
        <w:p w14:paraId="3EB8FEBE" w14:textId="0148199C" w:rsidR="00136748" w:rsidRPr="009C268D" w:rsidRDefault="00136748">
          <w:pPr>
            <w:pStyle w:val="TOC1"/>
            <w:tabs>
              <w:tab w:val="right" w:leader="dot" w:pos="8828"/>
            </w:tabs>
            <w:rPr>
              <w:rFonts w:ascii="Arial" w:eastAsiaTheme="minorEastAsia" w:hAnsi="Arial" w:cs="Arial"/>
              <w:b w:val="0"/>
              <w:i w:val="0"/>
              <w:sz w:val="22"/>
              <w:szCs w:val="22"/>
              <w:lang w:eastAsia="es-PA"/>
            </w:rPr>
          </w:pPr>
          <w:hyperlink w:anchor="_Toc90609593" w:history="1">
            <w:r w:rsidRPr="009C268D">
              <w:rPr>
                <w:rStyle w:val="Hyperlink"/>
                <w:rFonts w:ascii="Arial" w:hAnsi="Arial" w:cs="Arial"/>
                <w:b w:val="0"/>
                <w:i w:val="0"/>
                <w:sz w:val="22"/>
                <w:szCs w:val="22"/>
              </w:rPr>
              <w:t>Objetivos del proyecto</w:t>
            </w:r>
            <w:r w:rsidRPr="009C268D">
              <w:rPr>
                <w:rFonts w:ascii="Arial" w:hAnsi="Arial" w:cs="Arial"/>
                <w:b w:val="0"/>
                <w:i w:val="0"/>
                <w:webHidden/>
                <w:sz w:val="22"/>
                <w:szCs w:val="22"/>
              </w:rPr>
              <w:tab/>
            </w:r>
            <w:r w:rsidRPr="009C268D">
              <w:rPr>
                <w:rFonts w:ascii="Arial" w:hAnsi="Arial" w:cs="Arial"/>
                <w:b w:val="0"/>
                <w:i w:val="0"/>
                <w:webHidden/>
                <w:sz w:val="22"/>
                <w:szCs w:val="22"/>
              </w:rPr>
              <w:fldChar w:fldCharType="begin"/>
            </w:r>
            <w:r w:rsidRPr="009C268D">
              <w:rPr>
                <w:rFonts w:ascii="Arial" w:hAnsi="Arial" w:cs="Arial"/>
                <w:b w:val="0"/>
                <w:i w:val="0"/>
                <w:webHidden/>
                <w:sz w:val="22"/>
                <w:szCs w:val="22"/>
              </w:rPr>
              <w:instrText xml:space="preserve"> PAGEREF _Toc90609593 \h </w:instrText>
            </w:r>
            <w:r w:rsidRPr="009C268D">
              <w:rPr>
                <w:rFonts w:ascii="Arial" w:hAnsi="Arial" w:cs="Arial"/>
                <w:b w:val="0"/>
                <w:i w:val="0"/>
                <w:webHidden/>
                <w:sz w:val="22"/>
                <w:szCs w:val="22"/>
              </w:rPr>
            </w:r>
            <w:r w:rsidRPr="009C268D">
              <w:rPr>
                <w:rFonts w:ascii="Arial" w:hAnsi="Arial" w:cs="Arial"/>
                <w:b w:val="0"/>
                <w:i w:val="0"/>
                <w:webHidden/>
                <w:sz w:val="22"/>
                <w:szCs w:val="22"/>
              </w:rPr>
              <w:fldChar w:fldCharType="separate"/>
            </w:r>
            <w:r w:rsidRPr="009C268D">
              <w:rPr>
                <w:rFonts w:ascii="Arial" w:hAnsi="Arial" w:cs="Arial"/>
                <w:b w:val="0"/>
                <w:i w:val="0"/>
                <w:webHidden/>
                <w:sz w:val="22"/>
                <w:szCs w:val="22"/>
              </w:rPr>
              <w:t>5</w:t>
            </w:r>
            <w:r w:rsidRPr="009C268D">
              <w:rPr>
                <w:rFonts w:ascii="Arial" w:hAnsi="Arial" w:cs="Arial"/>
                <w:b w:val="0"/>
                <w:i w:val="0"/>
                <w:webHidden/>
                <w:sz w:val="22"/>
                <w:szCs w:val="22"/>
              </w:rPr>
              <w:fldChar w:fldCharType="end"/>
            </w:r>
          </w:hyperlink>
        </w:p>
        <w:p w14:paraId="5A11A227" w14:textId="29E7FB5F" w:rsidR="00136748" w:rsidRPr="009C268D" w:rsidRDefault="00136748">
          <w:pPr>
            <w:pStyle w:val="TOC1"/>
            <w:tabs>
              <w:tab w:val="right" w:leader="dot" w:pos="8828"/>
            </w:tabs>
            <w:rPr>
              <w:rFonts w:ascii="Arial" w:eastAsiaTheme="minorEastAsia" w:hAnsi="Arial" w:cs="Arial"/>
              <w:b w:val="0"/>
              <w:i w:val="0"/>
              <w:sz w:val="22"/>
              <w:szCs w:val="22"/>
              <w:lang w:eastAsia="es-PA"/>
            </w:rPr>
          </w:pPr>
          <w:hyperlink w:anchor="_Toc90609594" w:history="1">
            <w:r w:rsidRPr="009C268D">
              <w:rPr>
                <w:rStyle w:val="Hyperlink"/>
                <w:rFonts w:ascii="Arial" w:hAnsi="Arial" w:cs="Arial"/>
                <w:b w:val="0"/>
                <w:i w:val="0"/>
                <w:sz w:val="22"/>
                <w:szCs w:val="22"/>
              </w:rPr>
              <w:t>Tecnologías y herramientas</w:t>
            </w:r>
            <w:r w:rsidRPr="009C268D">
              <w:rPr>
                <w:rFonts w:ascii="Arial" w:hAnsi="Arial" w:cs="Arial"/>
                <w:b w:val="0"/>
                <w:i w:val="0"/>
                <w:webHidden/>
                <w:sz w:val="22"/>
                <w:szCs w:val="22"/>
              </w:rPr>
              <w:tab/>
            </w:r>
            <w:r w:rsidRPr="009C268D">
              <w:rPr>
                <w:rFonts w:ascii="Arial" w:hAnsi="Arial" w:cs="Arial"/>
                <w:b w:val="0"/>
                <w:i w:val="0"/>
                <w:webHidden/>
                <w:sz w:val="22"/>
                <w:szCs w:val="22"/>
              </w:rPr>
              <w:fldChar w:fldCharType="begin"/>
            </w:r>
            <w:r w:rsidRPr="009C268D">
              <w:rPr>
                <w:rFonts w:ascii="Arial" w:hAnsi="Arial" w:cs="Arial"/>
                <w:b w:val="0"/>
                <w:i w:val="0"/>
                <w:webHidden/>
                <w:sz w:val="22"/>
                <w:szCs w:val="22"/>
              </w:rPr>
              <w:instrText xml:space="preserve"> PAGEREF _Toc90609594 \h </w:instrText>
            </w:r>
            <w:r w:rsidRPr="009C268D">
              <w:rPr>
                <w:rFonts w:ascii="Arial" w:hAnsi="Arial" w:cs="Arial"/>
                <w:b w:val="0"/>
                <w:i w:val="0"/>
                <w:webHidden/>
                <w:sz w:val="22"/>
                <w:szCs w:val="22"/>
              </w:rPr>
            </w:r>
            <w:r w:rsidRPr="009C268D">
              <w:rPr>
                <w:rFonts w:ascii="Arial" w:hAnsi="Arial" w:cs="Arial"/>
                <w:b w:val="0"/>
                <w:i w:val="0"/>
                <w:webHidden/>
                <w:sz w:val="22"/>
                <w:szCs w:val="22"/>
              </w:rPr>
              <w:fldChar w:fldCharType="separate"/>
            </w:r>
            <w:r w:rsidRPr="009C268D">
              <w:rPr>
                <w:rFonts w:ascii="Arial" w:hAnsi="Arial" w:cs="Arial"/>
                <w:b w:val="0"/>
                <w:i w:val="0"/>
                <w:webHidden/>
                <w:sz w:val="22"/>
                <w:szCs w:val="22"/>
              </w:rPr>
              <w:t>5</w:t>
            </w:r>
            <w:r w:rsidRPr="009C268D">
              <w:rPr>
                <w:rFonts w:ascii="Arial" w:hAnsi="Arial" w:cs="Arial"/>
                <w:b w:val="0"/>
                <w:i w:val="0"/>
                <w:webHidden/>
                <w:sz w:val="22"/>
                <w:szCs w:val="22"/>
              </w:rPr>
              <w:fldChar w:fldCharType="end"/>
            </w:r>
          </w:hyperlink>
        </w:p>
        <w:p w14:paraId="718697EB" w14:textId="17BEC998" w:rsidR="00136748" w:rsidRPr="009C268D" w:rsidRDefault="00136748">
          <w:pPr>
            <w:pStyle w:val="TOC1"/>
            <w:tabs>
              <w:tab w:val="right" w:leader="dot" w:pos="8828"/>
            </w:tabs>
            <w:rPr>
              <w:rFonts w:ascii="Arial" w:eastAsiaTheme="minorEastAsia" w:hAnsi="Arial" w:cs="Arial"/>
              <w:b w:val="0"/>
              <w:i w:val="0"/>
              <w:sz w:val="22"/>
              <w:szCs w:val="22"/>
              <w:lang w:eastAsia="es-PA"/>
            </w:rPr>
          </w:pPr>
          <w:hyperlink w:anchor="_Toc90609595" w:history="1">
            <w:r w:rsidRPr="009C268D">
              <w:rPr>
                <w:rStyle w:val="Hyperlink"/>
                <w:rFonts w:ascii="Arial" w:hAnsi="Arial" w:cs="Arial"/>
                <w:b w:val="0"/>
                <w:i w:val="0"/>
                <w:sz w:val="22"/>
                <w:szCs w:val="22"/>
              </w:rPr>
              <w:t>Documentos de casos de uso</w:t>
            </w:r>
            <w:r w:rsidRPr="009C268D">
              <w:rPr>
                <w:rFonts w:ascii="Arial" w:hAnsi="Arial" w:cs="Arial"/>
                <w:b w:val="0"/>
                <w:i w:val="0"/>
                <w:webHidden/>
                <w:sz w:val="22"/>
                <w:szCs w:val="22"/>
              </w:rPr>
              <w:tab/>
            </w:r>
            <w:r w:rsidRPr="009C268D">
              <w:rPr>
                <w:rFonts w:ascii="Arial" w:hAnsi="Arial" w:cs="Arial"/>
                <w:b w:val="0"/>
                <w:i w:val="0"/>
                <w:webHidden/>
                <w:sz w:val="22"/>
                <w:szCs w:val="22"/>
              </w:rPr>
              <w:fldChar w:fldCharType="begin"/>
            </w:r>
            <w:r w:rsidRPr="009C268D">
              <w:rPr>
                <w:rFonts w:ascii="Arial" w:hAnsi="Arial" w:cs="Arial"/>
                <w:b w:val="0"/>
                <w:i w:val="0"/>
                <w:webHidden/>
                <w:sz w:val="22"/>
                <w:szCs w:val="22"/>
              </w:rPr>
              <w:instrText xml:space="preserve"> PAGEREF _Toc90609595 \h </w:instrText>
            </w:r>
            <w:r w:rsidRPr="009C268D">
              <w:rPr>
                <w:rFonts w:ascii="Arial" w:hAnsi="Arial" w:cs="Arial"/>
                <w:b w:val="0"/>
                <w:i w:val="0"/>
                <w:webHidden/>
                <w:sz w:val="22"/>
                <w:szCs w:val="22"/>
              </w:rPr>
            </w:r>
            <w:r w:rsidRPr="009C268D">
              <w:rPr>
                <w:rFonts w:ascii="Arial" w:hAnsi="Arial" w:cs="Arial"/>
                <w:b w:val="0"/>
                <w:i w:val="0"/>
                <w:webHidden/>
                <w:sz w:val="22"/>
                <w:szCs w:val="22"/>
              </w:rPr>
              <w:fldChar w:fldCharType="separate"/>
            </w:r>
            <w:r w:rsidRPr="009C268D">
              <w:rPr>
                <w:rFonts w:ascii="Arial" w:hAnsi="Arial" w:cs="Arial"/>
                <w:b w:val="0"/>
                <w:i w:val="0"/>
                <w:webHidden/>
                <w:sz w:val="22"/>
                <w:szCs w:val="22"/>
              </w:rPr>
              <w:t>6</w:t>
            </w:r>
            <w:r w:rsidRPr="009C268D">
              <w:rPr>
                <w:rFonts w:ascii="Arial" w:hAnsi="Arial" w:cs="Arial"/>
                <w:b w:val="0"/>
                <w:i w:val="0"/>
                <w:webHidden/>
                <w:sz w:val="22"/>
                <w:szCs w:val="22"/>
              </w:rPr>
              <w:fldChar w:fldCharType="end"/>
            </w:r>
          </w:hyperlink>
        </w:p>
        <w:p w14:paraId="537F05D6" w14:textId="39F94DEB" w:rsidR="00136748" w:rsidRPr="009C268D" w:rsidRDefault="00136748" w:rsidP="0079176A">
          <w:pPr>
            <w:pStyle w:val="TOC2"/>
            <w:tabs>
              <w:tab w:val="right" w:leader="dot" w:pos="8828"/>
            </w:tabs>
            <w:ind w:firstLine="1130"/>
            <w:rPr>
              <w:rFonts w:ascii="Arial" w:eastAsiaTheme="minorEastAsia" w:hAnsi="Arial" w:cs="Arial"/>
              <w:b w:val="0"/>
              <w:lang w:eastAsia="es-PA"/>
            </w:rPr>
          </w:pPr>
          <w:hyperlink w:anchor="_Toc90609596" w:history="1">
            <w:r w:rsidRPr="009C268D">
              <w:rPr>
                <w:rStyle w:val="Hyperlink"/>
                <w:rFonts w:ascii="Arial" w:eastAsia="Times New Roman" w:hAnsi="Arial" w:cs="Arial"/>
                <w:b w:val="0"/>
                <w:lang w:val="es-ES"/>
              </w:rPr>
              <w:t>Especificación de Caso de Uso: “Registrar Datos”</w:t>
            </w:r>
            <w:r w:rsidRPr="009C268D">
              <w:rPr>
                <w:rFonts w:ascii="Arial" w:hAnsi="Arial" w:cs="Arial"/>
                <w:b w:val="0"/>
                <w:webHidden/>
              </w:rPr>
              <w:tab/>
            </w:r>
            <w:r w:rsidRPr="009C268D">
              <w:rPr>
                <w:rFonts w:ascii="Arial" w:hAnsi="Arial" w:cs="Arial"/>
                <w:b w:val="0"/>
                <w:webHidden/>
              </w:rPr>
              <w:fldChar w:fldCharType="begin"/>
            </w:r>
            <w:r w:rsidRPr="009C268D">
              <w:rPr>
                <w:rFonts w:ascii="Arial" w:hAnsi="Arial" w:cs="Arial"/>
                <w:b w:val="0"/>
                <w:webHidden/>
              </w:rPr>
              <w:instrText xml:space="preserve"> PAGEREF _Toc90609596 \h </w:instrText>
            </w:r>
            <w:r w:rsidRPr="009C268D">
              <w:rPr>
                <w:rFonts w:ascii="Arial" w:hAnsi="Arial" w:cs="Arial"/>
                <w:b w:val="0"/>
                <w:webHidden/>
              </w:rPr>
            </w:r>
            <w:r w:rsidRPr="009C268D">
              <w:rPr>
                <w:rFonts w:ascii="Arial" w:hAnsi="Arial" w:cs="Arial"/>
                <w:b w:val="0"/>
                <w:webHidden/>
              </w:rPr>
              <w:fldChar w:fldCharType="separate"/>
            </w:r>
            <w:r w:rsidRPr="009C268D">
              <w:rPr>
                <w:rFonts w:ascii="Arial" w:hAnsi="Arial" w:cs="Arial"/>
                <w:b w:val="0"/>
                <w:webHidden/>
              </w:rPr>
              <w:t>6</w:t>
            </w:r>
            <w:r w:rsidRPr="009C268D">
              <w:rPr>
                <w:rFonts w:ascii="Arial" w:hAnsi="Arial" w:cs="Arial"/>
                <w:b w:val="0"/>
                <w:webHidden/>
              </w:rPr>
              <w:fldChar w:fldCharType="end"/>
            </w:r>
          </w:hyperlink>
        </w:p>
        <w:p w14:paraId="4B0FB922" w14:textId="1C583E35" w:rsidR="00136748" w:rsidRPr="009C268D" w:rsidRDefault="00136748" w:rsidP="0079176A">
          <w:pPr>
            <w:pStyle w:val="TOC2"/>
            <w:tabs>
              <w:tab w:val="right" w:leader="dot" w:pos="8828"/>
            </w:tabs>
            <w:ind w:firstLine="1130"/>
            <w:rPr>
              <w:rFonts w:ascii="Arial" w:eastAsiaTheme="minorEastAsia" w:hAnsi="Arial" w:cs="Arial"/>
              <w:b w:val="0"/>
              <w:lang w:eastAsia="es-PA"/>
            </w:rPr>
          </w:pPr>
          <w:hyperlink w:anchor="_Toc90609597" w:history="1">
            <w:r w:rsidRPr="009C268D">
              <w:rPr>
                <w:rStyle w:val="Hyperlink"/>
                <w:rFonts w:ascii="Arial" w:eastAsia="Times New Roman" w:hAnsi="Arial" w:cs="Arial"/>
                <w:b w:val="0"/>
                <w:lang w:val="es-ES"/>
              </w:rPr>
              <w:t>Especificación de Caso de Uso: “Iniciar sesión”</w:t>
            </w:r>
            <w:r w:rsidRPr="009C268D">
              <w:rPr>
                <w:rFonts w:ascii="Arial" w:hAnsi="Arial" w:cs="Arial"/>
                <w:b w:val="0"/>
                <w:webHidden/>
              </w:rPr>
              <w:tab/>
            </w:r>
            <w:r w:rsidRPr="009C268D">
              <w:rPr>
                <w:rFonts w:ascii="Arial" w:hAnsi="Arial" w:cs="Arial"/>
                <w:b w:val="0"/>
                <w:webHidden/>
              </w:rPr>
              <w:fldChar w:fldCharType="begin"/>
            </w:r>
            <w:r w:rsidRPr="009C268D">
              <w:rPr>
                <w:rFonts w:ascii="Arial" w:hAnsi="Arial" w:cs="Arial"/>
                <w:b w:val="0"/>
                <w:webHidden/>
              </w:rPr>
              <w:instrText xml:space="preserve"> PAGEREF _Toc90609597 \h </w:instrText>
            </w:r>
            <w:r w:rsidRPr="009C268D">
              <w:rPr>
                <w:rFonts w:ascii="Arial" w:hAnsi="Arial" w:cs="Arial"/>
                <w:b w:val="0"/>
                <w:webHidden/>
              </w:rPr>
            </w:r>
            <w:r w:rsidRPr="009C268D">
              <w:rPr>
                <w:rFonts w:ascii="Arial" w:hAnsi="Arial" w:cs="Arial"/>
                <w:b w:val="0"/>
                <w:webHidden/>
              </w:rPr>
              <w:fldChar w:fldCharType="separate"/>
            </w:r>
            <w:r w:rsidRPr="009C268D">
              <w:rPr>
                <w:rFonts w:ascii="Arial" w:hAnsi="Arial" w:cs="Arial"/>
                <w:b w:val="0"/>
                <w:webHidden/>
              </w:rPr>
              <w:t>7</w:t>
            </w:r>
            <w:r w:rsidRPr="009C268D">
              <w:rPr>
                <w:rFonts w:ascii="Arial" w:hAnsi="Arial" w:cs="Arial"/>
                <w:b w:val="0"/>
                <w:webHidden/>
              </w:rPr>
              <w:fldChar w:fldCharType="end"/>
            </w:r>
          </w:hyperlink>
        </w:p>
        <w:p w14:paraId="353E37C0" w14:textId="7062D4E5" w:rsidR="00136748" w:rsidRPr="009C268D" w:rsidRDefault="00136748" w:rsidP="0079176A">
          <w:pPr>
            <w:pStyle w:val="TOC2"/>
            <w:tabs>
              <w:tab w:val="right" w:leader="dot" w:pos="8828"/>
            </w:tabs>
            <w:ind w:firstLine="1130"/>
            <w:rPr>
              <w:rFonts w:ascii="Arial" w:eastAsiaTheme="minorEastAsia" w:hAnsi="Arial" w:cs="Arial"/>
              <w:b w:val="0"/>
              <w:lang w:eastAsia="es-PA"/>
            </w:rPr>
          </w:pPr>
          <w:hyperlink w:anchor="_Toc90609598" w:history="1">
            <w:r w:rsidRPr="009C268D">
              <w:rPr>
                <w:rStyle w:val="Hyperlink"/>
                <w:rFonts w:ascii="Arial" w:eastAsia="Times New Roman" w:hAnsi="Arial" w:cs="Arial"/>
                <w:b w:val="0"/>
                <w:lang w:val="es-ES"/>
              </w:rPr>
              <w:t>Especificación de Caso de Uso: “Solicitar Cita Nueva”</w:t>
            </w:r>
            <w:r w:rsidRPr="009C268D">
              <w:rPr>
                <w:rFonts w:ascii="Arial" w:hAnsi="Arial" w:cs="Arial"/>
                <w:b w:val="0"/>
                <w:webHidden/>
              </w:rPr>
              <w:tab/>
            </w:r>
            <w:r w:rsidRPr="009C268D">
              <w:rPr>
                <w:rFonts w:ascii="Arial" w:hAnsi="Arial" w:cs="Arial"/>
                <w:b w:val="0"/>
                <w:webHidden/>
              </w:rPr>
              <w:fldChar w:fldCharType="begin"/>
            </w:r>
            <w:r w:rsidRPr="009C268D">
              <w:rPr>
                <w:rFonts w:ascii="Arial" w:hAnsi="Arial" w:cs="Arial"/>
                <w:b w:val="0"/>
                <w:webHidden/>
              </w:rPr>
              <w:instrText xml:space="preserve"> PAGEREF _Toc90609598 \h </w:instrText>
            </w:r>
            <w:r w:rsidRPr="009C268D">
              <w:rPr>
                <w:rFonts w:ascii="Arial" w:hAnsi="Arial" w:cs="Arial"/>
                <w:b w:val="0"/>
                <w:webHidden/>
              </w:rPr>
            </w:r>
            <w:r w:rsidRPr="009C268D">
              <w:rPr>
                <w:rFonts w:ascii="Arial" w:hAnsi="Arial" w:cs="Arial"/>
                <w:b w:val="0"/>
                <w:webHidden/>
              </w:rPr>
              <w:fldChar w:fldCharType="separate"/>
            </w:r>
            <w:r w:rsidRPr="009C268D">
              <w:rPr>
                <w:rFonts w:ascii="Arial" w:hAnsi="Arial" w:cs="Arial"/>
                <w:b w:val="0"/>
                <w:webHidden/>
              </w:rPr>
              <w:t>8</w:t>
            </w:r>
            <w:r w:rsidRPr="009C268D">
              <w:rPr>
                <w:rFonts w:ascii="Arial" w:hAnsi="Arial" w:cs="Arial"/>
                <w:b w:val="0"/>
                <w:webHidden/>
              </w:rPr>
              <w:fldChar w:fldCharType="end"/>
            </w:r>
          </w:hyperlink>
        </w:p>
        <w:p w14:paraId="2EED97E5" w14:textId="5327515E" w:rsidR="00136748" w:rsidRPr="009C268D" w:rsidRDefault="00136748" w:rsidP="0079176A">
          <w:pPr>
            <w:pStyle w:val="TOC2"/>
            <w:tabs>
              <w:tab w:val="right" w:leader="dot" w:pos="8828"/>
            </w:tabs>
            <w:ind w:firstLine="1130"/>
            <w:rPr>
              <w:rFonts w:ascii="Arial" w:eastAsiaTheme="minorEastAsia" w:hAnsi="Arial" w:cs="Arial"/>
              <w:b w:val="0"/>
              <w:lang w:eastAsia="es-PA"/>
            </w:rPr>
          </w:pPr>
          <w:hyperlink w:anchor="_Toc90609599" w:history="1">
            <w:r w:rsidRPr="009C268D">
              <w:rPr>
                <w:rStyle w:val="Hyperlink"/>
                <w:rFonts w:ascii="Arial" w:eastAsia="Times New Roman" w:hAnsi="Arial" w:cs="Arial"/>
                <w:b w:val="0"/>
                <w:lang w:val="es-ES"/>
              </w:rPr>
              <w:t>Especificación de Caso de Uso: “Reprogramar Cita”</w:t>
            </w:r>
            <w:r w:rsidRPr="009C268D">
              <w:rPr>
                <w:rFonts w:ascii="Arial" w:hAnsi="Arial" w:cs="Arial"/>
                <w:b w:val="0"/>
                <w:webHidden/>
              </w:rPr>
              <w:tab/>
            </w:r>
            <w:r w:rsidRPr="009C268D">
              <w:rPr>
                <w:rFonts w:ascii="Arial" w:hAnsi="Arial" w:cs="Arial"/>
                <w:b w:val="0"/>
                <w:webHidden/>
              </w:rPr>
              <w:fldChar w:fldCharType="begin"/>
            </w:r>
            <w:r w:rsidRPr="009C268D">
              <w:rPr>
                <w:rFonts w:ascii="Arial" w:hAnsi="Arial" w:cs="Arial"/>
                <w:b w:val="0"/>
                <w:webHidden/>
              </w:rPr>
              <w:instrText xml:space="preserve"> PAGEREF _Toc90609599 \h </w:instrText>
            </w:r>
            <w:r w:rsidRPr="009C268D">
              <w:rPr>
                <w:rFonts w:ascii="Arial" w:hAnsi="Arial" w:cs="Arial"/>
                <w:b w:val="0"/>
                <w:webHidden/>
              </w:rPr>
            </w:r>
            <w:r w:rsidRPr="009C268D">
              <w:rPr>
                <w:rFonts w:ascii="Arial" w:hAnsi="Arial" w:cs="Arial"/>
                <w:b w:val="0"/>
                <w:webHidden/>
              </w:rPr>
              <w:fldChar w:fldCharType="separate"/>
            </w:r>
            <w:r w:rsidRPr="009C268D">
              <w:rPr>
                <w:rFonts w:ascii="Arial" w:hAnsi="Arial" w:cs="Arial"/>
                <w:b w:val="0"/>
                <w:webHidden/>
              </w:rPr>
              <w:t>9</w:t>
            </w:r>
            <w:r w:rsidRPr="009C268D">
              <w:rPr>
                <w:rFonts w:ascii="Arial" w:hAnsi="Arial" w:cs="Arial"/>
                <w:b w:val="0"/>
                <w:webHidden/>
              </w:rPr>
              <w:fldChar w:fldCharType="end"/>
            </w:r>
          </w:hyperlink>
        </w:p>
        <w:p w14:paraId="6BE8E92E" w14:textId="2FD1617B" w:rsidR="00136748" w:rsidRPr="009C268D" w:rsidRDefault="00136748" w:rsidP="0079176A">
          <w:pPr>
            <w:pStyle w:val="TOC2"/>
            <w:tabs>
              <w:tab w:val="right" w:leader="dot" w:pos="8828"/>
            </w:tabs>
            <w:ind w:firstLine="1130"/>
            <w:rPr>
              <w:rFonts w:ascii="Arial" w:eastAsiaTheme="minorEastAsia" w:hAnsi="Arial" w:cs="Arial"/>
              <w:b w:val="0"/>
              <w:lang w:eastAsia="es-PA"/>
            </w:rPr>
          </w:pPr>
          <w:hyperlink w:anchor="_Toc90609600" w:history="1">
            <w:r w:rsidRPr="009C268D">
              <w:rPr>
                <w:rStyle w:val="Hyperlink"/>
                <w:rFonts w:ascii="Arial" w:eastAsia="Times New Roman" w:hAnsi="Arial" w:cs="Arial"/>
                <w:b w:val="0"/>
                <w:lang w:val="es-ES"/>
              </w:rPr>
              <w:t>Especificación de Caso de Uso: “Cancelar cita”</w:t>
            </w:r>
            <w:r w:rsidRPr="009C268D">
              <w:rPr>
                <w:rFonts w:ascii="Arial" w:hAnsi="Arial" w:cs="Arial"/>
                <w:b w:val="0"/>
                <w:webHidden/>
              </w:rPr>
              <w:tab/>
            </w:r>
            <w:r w:rsidRPr="009C268D">
              <w:rPr>
                <w:rFonts w:ascii="Arial" w:hAnsi="Arial" w:cs="Arial"/>
                <w:b w:val="0"/>
                <w:webHidden/>
              </w:rPr>
              <w:fldChar w:fldCharType="begin"/>
            </w:r>
            <w:r w:rsidRPr="009C268D">
              <w:rPr>
                <w:rFonts w:ascii="Arial" w:hAnsi="Arial" w:cs="Arial"/>
                <w:b w:val="0"/>
                <w:webHidden/>
              </w:rPr>
              <w:instrText xml:space="preserve"> PAGEREF _Toc90609600 \h </w:instrText>
            </w:r>
            <w:r w:rsidRPr="009C268D">
              <w:rPr>
                <w:rFonts w:ascii="Arial" w:hAnsi="Arial" w:cs="Arial"/>
                <w:b w:val="0"/>
                <w:webHidden/>
              </w:rPr>
            </w:r>
            <w:r w:rsidRPr="009C268D">
              <w:rPr>
                <w:rFonts w:ascii="Arial" w:hAnsi="Arial" w:cs="Arial"/>
                <w:b w:val="0"/>
                <w:webHidden/>
              </w:rPr>
              <w:fldChar w:fldCharType="separate"/>
            </w:r>
            <w:r w:rsidRPr="009C268D">
              <w:rPr>
                <w:rFonts w:ascii="Arial" w:hAnsi="Arial" w:cs="Arial"/>
                <w:b w:val="0"/>
                <w:webHidden/>
              </w:rPr>
              <w:t>10</w:t>
            </w:r>
            <w:r w:rsidRPr="009C268D">
              <w:rPr>
                <w:rFonts w:ascii="Arial" w:hAnsi="Arial" w:cs="Arial"/>
                <w:b w:val="0"/>
                <w:webHidden/>
              </w:rPr>
              <w:fldChar w:fldCharType="end"/>
            </w:r>
          </w:hyperlink>
        </w:p>
        <w:p w14:paraId="6146845E" w14:textId="4CBDD429" w:rsidR="00136748" w:rsidRPr="009C268D" w:rsidRDefault="00136748">
          <w:pPr>
            <w:pStyle w:val="TOC1"/>
            <w:tabs>
              <w:tab w:val="right" w:leader="dot" w:pos="8828"/>
            </w:tabs>
            <w:rPr>
              <w:rFonts w:ascii="Arial" w:eastAsiaTheme="minorEastAsia" w:hAnsi="Arial" w:cs="Arial"/>
              <w:b w:val="0"/>
              <w:i w:val="0"/>
              <w:sz w:val="22"/>
              <w:szCs w:val="22"/>
              <w:lang w:eastAsia="es-PA"/>
            </w:rPr>
          </w:pPr>
          <w:hyperlink w:anchor="_Toc90609601" w:history="1">
            <w:r w:rsidRPr="009C268D">
              <w:rPr>
                <w:rStyle w:val="Hyperlink"/>
                <w:rFonts w:ascii="Arial" w:hAnsi="Arial" w:cs="Arial"/>
                <w:b w:val="0"/>
                <w:i w:val="0"/>
                <w:sz w:val="22"/>
                <w:szCs w:val="22"/>
                <w:lang w:val="es-ES"/>
              </w:rPr>
              <w:t>Casos de prueba para el desarrollo de las pruebas funcionales.</w:t>
            </w:r>
            <w:r w:rsidRPr="009C268D">
              <w:rPr>
                <w:rFonts w:ascii="Arial" w:hAnsi="Arial" w:cs="Arial"/>
                <w:b w:val="0"/>
                <w:i w:val="0"/>
                <w:webHidden/>
                <w:sz w:val="22"/>
                <w:szCs w:val="22"/>
              </w:rPr>
              <w:tab/>
            </w:r>
            <w:r w:rsidRPr="009C268D">
              <w:rPr>
                <w:rFonts w:ascii="Arial" w:hAnsi="Arial" w:cs="Arial"/>
                <w:b w:val="0"/>
                <w:i w:val="0"/>
                <w:webHidden/>
                <w:sz w:val="22"/>
                <w:szCs w:val="22"/>
              </w:rPr>
              <w:fldChar w:fldCharType="begin"/>
            </w:r>
            <w:r w:rsidRPr="009C268D">
              <w:rPr>
                <w:rFonts w:ascii="Arial" w:hAnsi="Arial" w:cs="Arial"/>
                <w:b w:val="0"/>
                <w:i w:val="0"/>
                <w:webHidden/>
                <w:sz w:val="22"/>
                <w:szCs w:val="22"/>
              </w:rPr>
              <w:instrText xml:space="preserve"> PAGEREF _Toc90609601 \h </w:instrText>
            </w:r>
            <w:r w:rsidRPr="009C268D">
              <w:rPr>
                <w:rFonts w:ascii="Arial" w:hAnsi="Arial" w:cs="Arial"/>
                <w:b w:val="0"/>
                <w:i w:val="0"/>
                <w:webHidden/>
                <w:sz w:val="22"/>
                <w:szCs w:val="22"/>
              </w:rPr>
            </w:r>
            <w:r w:rsidRPr="009C268D">
              <w:rPr>
                <w:rFonts w:ascii="Arial" w:hAnsi="Arial" w:cs="Arial"/>
                <w:b w:val="0"/>
                <w:i w:val="0"/>
                <w:webHidden/>
                <w:sz w:val="22"/>
                <w:szCs w:val="22"/>
              </w:rPr>
              <w:fldChar w:fldCharType="separate"/>
            </w:r>
            <w:r w:rsidRPr="009C268D">
              <w:rPr>
                <w:rFonts w:ascii="Arial" w:hAnsi="Arial" w:cs="Arial"/>
                <w:b w:val="0"/>
                <w:i w:val="0"/>
                <w:webHidden/>
                <w:sz w:val="22"/>
                <w:szCs w:val="22"/>
              </w:rPr>
              <w:t>12</w:t>
            </w:r>
            <w:r w:rsidRPr="009C268D">
              <w:rPr>
                <w:rFonts w:ascii="Arial" w:hAnsi="Arial" w:cs="Arial"/>
                <w:b w:val="0"/>
                <w:i w:val="0"/>
                <w:webHidden/>
                <w:sz w:val="22"/>
                <w:szCs w:val="22"/>
              </w:rPr>
              <w:fldChar w:fldCharType="end"/>
            </w:r>
          </w:hyperlink>
        </w:p>
        <w:p w14:paraId="6950F153" w14:textId="1C4F5391" w:rsidR="00136748" w:rsidRPr="009C268D" w:rsidRDefault="00136748" w:rsidP="005C21F9">
          <w:pPr>
            <w:pStyle w:val="TOC2"/>
            <w:tabs>
              <w:tab w:val="right" w:leader="dot" w:pos="8828"/>
            </w:tabs>
            <w:ind w:firstLine="1130"/>
            <w:rPr>
              <w:rFonts w:ascii="Arial" w:eastAsiaTheme="minorEastAsia" w:hAnsi="Arial" w:cs="Arial"/>
              <w:b w:val="0"/>
              <w:lang w:eastAsia="es-PA"/>
            </w:rPr>
          </w:pPr>
          <w:hyperlink w:anchor="_Toc90609602" w:history="1">
            <w:r w:rsidRPr="009C268D">
              <w:rPr>
                <w:rStyle w:val="Hyperlink"/>
                <w:rFonts w:ascii="Arial" w:hAnsi="Arial" w:cs="Arial"/>
                <w:b w:val="0"/>
                <w:lang w:val="es-ES"/>
              </w:rPr>
              <w:t>Tablas de Clases de Equivalencia y Valor Limite</w:t>
            </w:r>
            <w:r w:rsidRPr="009C268D">
              <w:rPr>
                <w:rFonts w:ascii="Arial" w:hAnsi="Arial" w:cs="Arial"/>
                <w:b w:val="0"/>
                <w:webHidden/>
              </w:rPr>
              <w:tab/>
            </w:r>
            <w:r w:rsidRPr="009C268D">
              <w:rPr>
                <w:rFonts w:ascii="Arial" w:hAnsi="Arial" w:cs="Arial"/>
                <w:b w:val="0"/>
                <w:webHidden/>
              </w:rPr>
              <w:fldChar w:fldCharType="begin"/>
            </w:r>
            <w:r w:rsidRPr="009C268D">
              <w:rPr>
                <w:rFonts w:ascii="Arial" w:hAnsi="Arial" w:cs="Arial"/>
                <w:b w:val="0"/>
                <w:webHidden/>
              </w:rPr>
              <w:instrText xml:space="preserve"> PAGEREF _Toc90609602 \h </w:instrText>
            </w:r>
            <w:r w:rsidRPr="009C268D">
              <w:rPr>
                <w:rFonts w:ascii="Arial" w:hAnsi="Arial" w:cs="Arial"/>
                <w:b w:val="0"/>
                <w:webHidden/>
              </w:rPr>
            </w:r>
            <w:r w:rsidRPr="009C268D">
              <w:rPr>
                <w:rFonts w:ascii="Arial" w:hAnsi="Arial" w:cs="Arial"/>
                <w:b w:val="0"/>
                <w:webHidden/>
              </w:rPr>
              <w:fldChar w:fldCharType="separate"/>
            </w:r>
            <w:r w:rsidRPr="009C268D">
              <w:rPr>
                <w:rFonts w:ascii="Arial" w:hAnsi="Arial" w:cs="Arial"/>
                <w:b w:val="0"/>
                <w:webHidden/>
              </w:rPr>
              <w:t>13</w:t>
            </w:r>
            <w:r w:rsidRPr="009C268D">
              <w:rPr>
                <w:rFonts w:ascii="Arial" w:hAnsi="Arial" w:cs="Arial"/>
                <w:b w:val="0"/>
                <w:webHidden/>
              </w:rPr>
              <w:fldChar w:fldCharType="end"/>
            </w:r>
          </w:hyperlink>
        </w:p>
        <w:p w14:paraId="6146DB8F" w14:textId="118AA0E3" w:rsidR="00136748" w:rsidRPr="009C268D" w:rsidRDefault="00136748" w:rsidP="005C21F9">
          <w:pPr>
            <w:pStyle w:val="TOC2"/>
            <w:tabs>
              <w:tab w:val="right" w:leader="dot" w:pos="8828"/>
            </w:tabs>
            <w:ind w:firstLine="1130"/>
            <w:rPr>
              <w:rFonts w:ascii="Arial" w:eastAsiaTheme="minorEastAsia" w:hAnsi="Arial" w:cs="Arial"/>
              <w:b w:val="0"/>
              <w:lang w:eastAsia="es-PA"/>
            </w:rPr>
          </w:pPr>
          <w:hyperlink w:anchor="_Toc90609603" w:history="1">
            <w:r w:rsidRPr="009C268D">
              <w:rPr>
                <w:rStyle w:val="Hyperlink"/>
                <w:rFonts w:ascii="Arial" w:hAnsi="Arial" w:cs="Arial"/>
                <w:b w:val="0"/>
              </w:rPr>
              <w:t>Tablas de decisión y casos de prueba factibles y reducidos.</w:t>
            </w:r>
            <w:r w:rsidRPr="009C268D">
              <w:rPr>
                <w:rFonts w:ascii="Arial" w:hAnsi="Arial" w:cs="Arial"/>
                <w:b w:val="0"/>
                <w:webHidden/>
              </w:rPr>
              <w:tab/>
            </w:r>
            <w:r w:rsidRPr="009C268D">
              <w:rPr>
                <w:rFonts w:ascii="Arial" w:hAnsi="Arial" w:cs="Arial"/>
                <w:b w:val="0"/>
                <w:webHidden/>
              </w:rPr>
              <w:fldChar w:fldCharType="begin"/>
            </w:r>
            <w:r w:rsidRPr="009C268D">
              <w:rPr>
                <w:rFonts w:ascii="Arial" w:hAnsi="Arial" w:cs="Arial"/>
                <w:b w:val="0"/>
                <w:webHidden/>
              </w:rPr>
              <w:instrText xml:space="preserve"> PAGEREF _Toc90609603 \h </w:instrText>
            </w:r>
            <w:r w:rsidRPr="009C268D">
              <w:rPr>
                <w:rFonts w:ascii="Arial" w:hAnsi="Arial" w:cs="Arial"/>
                <w:b w:val="0"/>
                <w:webHidden/>
              </w:rPr>
            </w:r>
            <w:r w:rsidRPr="009C268D">
              <w:rPr>
                <w:rFonts w:ascii="Arial" w:hAnsi="Arial" w:cs="Arial"/>
                <w:b w:val="0"/>
                <w:webHidden/>
              </w:rPr>
              <w:fldChar w:fldCharType="separate"/>
            </w:r>
            <w:r w:rsidRPr="009C268D">
              <w:rPr>
                <w:rFonts w:ascii="Arial" w:hAnsi="Arial" w:cs="Arial"/>
                <w:b w:val="0"/>
                <w:webHidden/>
              </w:rPr>
              <w:t>15</w:t>
            </w:r>
            <w:r w:rsidRPr="009C268D">
              <w:rPr>
                <w:rFonts w:ascii="Arial" w:hAnsi="Arial" w:cs="Arial"/>
                <w:b w:val="0"/>
                <w:webHidden/>
              </w:rPr>
              <w:fldChar w:fldCharType="end"/>
            </w:r>
          </w:hyperlink>
        </w:p>
        <w:p w14:paraId="7661F80E" w14:textId="5E7D37F7" w:rsidR="00136748" w:rsidRPr="009C268D" w:rsidRDefault="00136748" w:rsidP="005C21F9">
          <w:pPr>
            <w:pStyle w:val="TOC2"/>
            <w:tabs>
              <w:tab w:val="right" w:leader="dot" w:pos="8828"/>
            </w:tabs>
            <w:ind w:left="1620" w:hanging="270"/>
            <w:rPr>
              <w:rFonts w:ascii="Arial" w:eastAsiaTheme="minorEastAsia" w:hAnsi="Arial" w:cs="Arial"/>
              <w:b w:val="0"/>
              <w:lang w:eastAsia="es-PA"/>
            </w:rPr>
          </w:pPr>
          <w:hyperlink w:anchor="_Toc90609604" w:history="1">
            <w:r w:rsidRPr="009C268D">
              <w:rPr>
                <w:rStyle w:val="Hyperlink"/>
                <w:rFonts w:ascii="Arial" w:hAnsi="Arial" w:cs="Arial"/>
                <w:b w:val="0"/>
              </w:rPr>
              <w:t>Tablas con las combinaciones empleando el principio de no enmascaramiento de errores.</w:t>
            </w:r>
            <w:r w:rsidRPr="009C268D">
              <w:rPr>
                <w:rFonts w:ascii="Arial" w:hAnsi="Arial" w:cs="Arial"/>
                <w:b w:val="0"/>
                <w:webHidden/>
              </w:rPr>
              <w:tab/>
            </w:r>
            <w:r w:rsidRPr="009C268D">
              <w:rPr>
                <w:rFonts w:ascii="Arial" w:hAnsi="Arial" w:cs="Arial"/>
                <w:b w:val="0"/>
                <w:webHidden/>
              </w:rPr>
              <w:fldChar w:fldCharType="begin"/>
            </w:r>
            <w:r w:rsidRPr="009C268D">
              <w:rPr>
                <w:rFonts w:ascii="Arial" w:hAnsi="Arial" w:cs="Arial"/>
                <w:b w:val="0"/>
                <w:webHidden/>
              </w:rPr>
              <w:instrText xml:space="preserve"> PAGEREF _Toc90609604 \h </w:instrText>
            </w:r>
            <w:r w:rsidRPr="009C268D">
              <w:rPr>
                <w:rFonts w:ascii="Arial" w:hAnsi="Arial" w:cs="Arial"/>
                <w:b w:val="0"/>
                <w:webHidden/>
              </w:rPr>
            </w:r>
            <w:r w:rsidRPr="009C268D">
              <w:rPr>
                <w:rFonts w:ascii="Arial" w:hAnsi="Arial" w:cs="Arial"/>
                <w:b w:val="0"/>
                <w:webHidden/>
              </w:rPr>
              <w:fldChar w:fldCharType="separate"/>
            </w:r>
            <w:r w:rsidRPr="009C268D">
              <w:rPr>
                <w:rFonts w:ascii="Arial" w:hAnsi="Arial" w:cs="Arial"/>
                <w:b w:val="0"/>
                <w:webHidden/>
              </w:rPr>
              <w:t>17</w:t>
            </w:r>
            <w:r w:rsidRPr="009C268D">
              <w:rPr>
                <w:rFonts w:ascii="Arial" w:hAnsi="Arial" w:cs="Arial"/>
                <w:b w:val="0"/>
                <w:webHidden/>
              </w:rPr>
              <w:fldChar w:fldCharType="end"/>
            </w:r>
          </w:hyperlink>
        </w:p>
        <w:p w14:paraId="27761BA3" w14:textId="453C7E6B" w:rsidR="00136748" w:rsidRPr="009C268D" w:rsidRDefault="00136748" w:rsidP="005C21F9">
          <w:pPr>
            <w:pStyle w:val="TOC2"/>
            <w:tabs>
              <w:tab w:val="right" w:leader="dot" w:pos="8828"/>
            </w:tabs>
            <w:ind w:firstLine="500"/>
            <w:rPr>
              <w:rFonts w:ascii="Arial" w:eastAsiaTheme="minorEastAsia" w:hAnsi="Arial" w:cs="Arial"/>
              <w:b w:val="0"/>
              <w:lang w:eastAsia="es-PA"/>
            </w:rPr>
          </w:pPr>
          <w:hyperlink w:anchor="_Toc90609605" w:history="1">
            <w:r w:rsidRPr="009C268D">
              <w:rPr>
                <w:rStyle w:val="Hyperlink"/>
                <w:rFonts w:ascii="Arial" w:hAnsi="Arial" w:cs="Arial"/>
                <w:b w:val="0"/>
              </w:rPr>
              <w:t>Reporte de casos de prueba de SpiraTeam</w:t>
            </w:r>
            <w:r w:rsidRPr="009C268D">
              <w:rPr>
                <w:rFonts w:ascii="Arial" w:hAnsi="Arial" w:cs="Arial"/>
                <w:b w:val="0"/>
                <w:webHidden/>
              </w:rPr>
              <w:tab/>
            </w:r>
            <w:r w:rsidRPr="009C268D">
              <w:rPr>
                <w:rFonts w:ascii="Arial" w:hAnsi="Arial" w:cs="Arial"/>
                <w:b w:val="0"/>
                <w:webHidden/>
              </w:rPr>
              <w:fldChar w:fldCharType="begin"/>
            </w:r>
            <w:r w:rsidRPr="009C268D">
              <w:rPr>
                <w:rFonts w:ascii="Arial" w:hAnsi="Arial" w:cs="Arial"/>
                <w:b w:val="0"/>
                <w:webHidden/>
              </w:rPr>
              <w:instrText xml:space="preserve"> PAGEREF _Toc90609605 \h </w:instrText>
            </w:r>
            <w:r w:rsidRPr="009C268D">
              <w:rPr>
                <w:rFonts w:ascii="Arial" w:hAnsi="Arial" w:cs="Arial"/>
                <w:b w:val="0"/>
                <w:webHidden/>
              </w:rPr>
            </w:r>
            <w:r w:rsidRPr="009C268D">
              <w:rPr>
                <w:rFonts w:ascii="Arial" w:hAnsi="Arial" w:cs="Arial"/>
                <w:b w:val="0"/>
                <w:webHidden/>
              </w:rPr>
              <w:fldChar w:fldCharType="separate"/>
            </w:r>
            <w:r w:rsidRPr="009C268D">
              <w:rPr>
                <w:rFonts w:ascii="Arial" w:hAnsi="Arial" w:cs="Arial"/>
                <w:b w:val="0"/>
                <w:webHidden/>
              </w:rPr>
              <w:t>19</w:t>
            </w:r>
            <w:r w:rsidRPr="009C268D">
              <w:rPr>
                <w:rFonts w:ascii="Arial" w:hAnsi="Arial" w:cs="Arial"/>
                <w:b w:val="0"/>
                <w:webHidden/>
              </w:rPr>
              <w:fldChar w:fldCharType="end"/>
            </w:r>
          </w:hyperlink>
        </w:p>
        <w:p w14:paraId="790EFB14" w14:textId="7AED920F" w:rsidR="00136748" w:rsidRPr="009C268D" w:rsidRDefault="00136748">
          <w:pPr>
            <w:pStyle w:val="TOC1"/>
            <w:tabs>
              <w:tab w:val="right" w:leader="dot" w:pos="8828"/>
            </w:tabs>
            <w:rPr>
              <w:rFonts w:ascii="Arial" w:eastAsiaTheme="minorEastAsia" w:hAnsi="Arial" w:cs="Arial"/>
              <w:b w:val="0"/>
              <w:i w:val="0"/>
              <w:sz w:val="22"/>
              <w:szCs w:val="22"/>
              <w:lang w:eastAsia="es-PA"/>
            </w:rPr>
          </w:pPr>
          <w:hyperlink w:anchor="_Toc90609606" w:history="1">
            <w:r w:rsidRPr="009C268D">
              <w:rPr>
                <w:rStyle w:val="Hyperlink"/>
                <w:rFonts w:ascii="Arial" w:eastAsia="Times New Roman" w:hAnsi="Arial" w:cs="Arial"/>
                <w:b w:val="0"/>
                <w:i w:val="0"/>
                <w:kern w:val="32"/>
                <w:sz w:val="22"/>
                <w:szCs w:val="22"/>
                <w:lang w:val="en-US" w:eastAsia="es-419"/>
              </w:rPr>
              <w:t>Test Case Detailed Report</w:t>
            </w:r>
            <w:r w:rsidRPr="009C268D">
              <w:rPr>
                <w:rFonts w:ascii="Arial" w:hAnsi="Arial" w:cs="Arial"/>
                <w:b w:val="0"/>
                <w:i w:val="0"/>
                <w:webHidden/>
                <w:sz w:val="22"/>
                <w:szCs w:val="22"/>
              </w:rPr>
              <w:tab/>
            </w:r>
            <w:r w:rsidRPr="009C268D">
              <w:rPr>
                <w:rFonts w:ascii="Arial" w:hAnsi="Arial" w:cs="Arial"/>
                <w:b w:val="0"/>
                <w:i w:val="0"/>
                <w:webHidden/>
                <w:sz w:val="22"/>
                <w:szCs w:val="22"/>
              </w:rPr>
              <w:fldChar w:fldCharType="begin"/>
            </w:r>
            <w:r w:rsidRPr="009C268D">
              <w:rPr>
                <w:rFonts w:ascii="Arial" w:hAnsi="Arial" w:cs="Arial"/>
                <w:b w:val="0"/>
                <w:i w:val="0"/>
                <w:webHidden/>
                <w:sz w:val="22"/>
                <w:szCs w:val="22"/>
              </w:rPr>
              <w:instrText xml:space="preserve"> PAGEREF _Toc90609606 \h </w:instrText>
            </w:r>
            <w:r w:rsidRPr="009C268D">
              <w:rPr>
                <w:rFonts w:ascii="Arial" w:hAnsi="Arial" w:cs="Arial"/>
                <w:b w:val="0"/>
                <w:i w:val="0"/>
                <w:webHidden/>
                <w:sz w:val="22"/>
                <w:szCs w:val="22"/>
              </w:rPr>
            </w:r>
            <w:r w:rsidRPr="009C268D">
              <w:rPr>
                <w:rFonts w:ascii="Arial" w:hAnsi="Arial" w:cs="Arial"/>
                <w:b w:val="0"/>
                <w:i w:val="0"/>
                <w:webHidden/>
                <w:sz w:val="22"/>
                <w:szCs w:val="22"/>
              </w:rPr>
              <w:fldChar w:fldCharType="separate"/>
            </w:r>
            <w:r w:rsidRPr="009C268D">
              <w:rPr>
                <w:rFonts w:ascii="Arial" w:hAnsi="Arial" w:cs="Arial"/>
                <w:b w:val="0"/>
                <w:i w:val="0"/>
                <w:webHidden/>
                <w:sz w:val="22"/>
                <w:szCs w:val="22"/>
              </w:rPr>
              <w:t>19</w:t>
            </w:r>
            <w:r w:rsidRPr="009C268D">
              <w:rPr>
                <w:rFonts w:ascii="Arial" w:hAnsi="Arial" w:cs="Arial"/>
                <w:b w:val="0"/>
                <w:i w:val="0"/>
                <w:webHidden/>
                <w:sz w:val="22"/>
                <w:szCs w:val="22"/>
              </w:rPr>
              <w:fldChar w:fldCharType="end"/>
            </w:r>
          </w:hyperlink>
        </w:p>
        <w:p w14:paraId="4EC31751" w14:textId="3E470600" w:rsidR="00136748" w:rsidRPr="009C268D" w:rsidRDefault="00136748">
          <w:pPr>
            <w:pStyle w:val="TOC1"/>
            <w:tabs>
              <w:tab w:val="right" w:leader="dot" w:pos="8828"/>
            </w:tabs>
            <w:rPr>
              <w:rFonts w:ascii="Arial" w:eastAsiaTheme="minorEastAsia" w:hAnsi="Arial" w:cs="Arial"/>
              <w:b w:val="0"/>
              <w:i w:val="0"/>
              <w:sz w:val="22"/>
              <w:szCs w:val="22"/>
              <w:lang w:eastAsia="es-PA"/>
            </w:rPr>
          </w:pPr>
          <w:hyperlink w:anchor="_Toc90609607" w:history="1">
            <w:r w:rsidRPr="009C268D">
              <w:rPr>
                <w:rStyle w:val="Hyperlink"/>
                <w:rFonts w:ascii="Arial" w:eastAsia="Times New Roman" w:hAnsi="Arial" w:cs="Arial"/>
                <w:b w:val="0"/>
                <w:i w:val="0"/>
                <w:sz w:val="22"/>
                <w:szCs w:val="22"/>
                <w:lang w:val="es-419" w:eastAsia="es-419"/>
              </w:rPr>
              <w:t>Product24:Sitio Web - Caja del Seguro Social</w:t>
            </w:r>
            <w:r w:rsidRPr="009C268D">
              <w:rPr>
                <w:rFonts w:ascii="Arial" w:hAnsi="Arial" w:cs="Arial"/>
                <w:b w:val="0"/>
                <w:i w:val="0"/>
                <w:webHidden/>
                <w:sz w:val="22"/>
                <w:szCs w:val="22"/>
              </w:rPr>
              <w:tab/>
            </w:r>
            <w:r w:rsidRPr="009C268D">
              <w:rPr>
                <w:rFonts w:ascii="Arial" w:hAnsi="Arial" w:cs="Arial"/>
                <w:b w:val="0"/>
                <w:i w:val="0"/>
                <w:webHidden/>
                <w:sz w:val="22"/>
                <w:szCs w:val="22"/>
              </w:rPr>
              <w:fldChar w:fldCharType="begin"/>
            </w:r>
            <w:r w:rsidRPr="009C268D">
              <w:rPr>
                <w:rFonts w:ascii="Arial" w:hAnsi="Arial" w:cs="Arial"/>
                <w:b w:val="0"/>
                <w:i w:val="0"/>
                <w:webHidden/>
                <w:sz w:val="22"/>
                <w:szCs w:val="22"/>
              </w:rPr>
              <w:instrText xml:space="preserve"> PAGEREF _Toc90609607 \h </w:instrText>
            </w:r>
            <w:r w:rsidRPr="009C268D">
              <w:rPr>
                <w:rFonts w:ascii="Arial" w:hAnsi="Arial" w:cs="Arial"/>
                <w:b w:val="0"/>
                <w:i w:val="0"/>
                <w:webHidden/>
                <w:sz w:val="22"/>
                <w:szCs w:val="22"/>
              </w:rPr>
            </w:r>
            <w:r w:rsidRPr="009C268D">
              <w:rPr>
                <w:rFonts w:ascii="Arial" w:hAnsi="Arial" w:cs="Arial"/>
                <w:b w:val="0"/>
                <w:i w:val="0"/>
                <w:webHidden/>
                <w:sz w:val="22"/>
                <w:szCs w:val="22"/>
              </w:rPr>
              <w:fldChar w:fldCharType="separate"/>
            </w:r>
            <w:r w:rsidRPr="009C268D">
              <w:rPr>
                <w:rFonts w:ascii="Arial" w:hAnsi="Arial" w:cs="Arial"/>
                <w:b w:val="0"/>
                <w:i w:val="0"/>
                <w:webHidden/>
                <w:sz w:val="22"/>
                <w:szCs w:val="22"/>
              </w:rPr>
              <w:t>19</w:t>
            </w:r>
            <w:r w:rsidRPr="009C268D">
              <w:rPr>
                <w:rFonts w:ascii="Arial" w:hAnsi="Arial" w:cs="Arial"/>
                <w:b w:val="0"/>
                <w:i w:val="0"/>
                <w:webHidden/>
                <w:sz w:val="22"/>
                <w:szCs w:val="22"/>
              </w:rPr>
              <w:fldChar w:fldCharType="end"/>
            </w:r>
          </w:hyperlink>
        </w:p>
        <w:p w14:paraId="2D624B61" w14:textId="4347B0B0" w:rsidR="00136748" w:rsidRPr="009C268D" w:rsidRDefault="00136748">
          <w:pPr>
            <w:pStyle w:val="TOC2"/>
            <w:tabs>
              <w:tab w:val="right" w:leader="dot" w:pos="8828"/>
            </w:tabs>
            <w:rPr>
              <w:rFonts w:ascii="Arial" w:eastAsiaTheme="minorEastAsia" w:hAnsi="Arial" w:cs="Arial"/>
              <w:b w:val="0"/>
              <w:lang w:eastAsia="es-PA"/>
            </w:rPr>
          </w:pPr>
          <w:hyperlink w:anchor="_Toc90609608" w:history="1">
            <w:r w:rsidRPr="009C268D">
              <w:rPr>
                <w:rStyle w:val="Hyperlink"/>
                <w:rFonts w:ascii="Arial" w:eastAsia="Times New Roman" w:hAnsi="Arial" w:cs="Arial"/>
                <w:b w:val="0"/>
                <w:lang w:val="es-419" w:eastAsia="es-419"/>
              </w:rPr>
              <w:t>Folder:Root</w:t>
            </w:r>
            <w:r w:rsidRPr="009C268D">
              <w:rPr>
                <w:rFonts w:ascii="Arial" w:hAnsi="Arial" w:cs="Arial"/>
                <w:b w:val="0"/>
                <w:webHidden/>
              </w:rPr>
              <w:tab/>
            </w:r>
            <w:r w:rsidRPr="009C268D">
              <w:rPr>
                <w:rFonts w:ascii="Arial" w:hAnsi="Arial" w:cs="Arial"/>
                <w:b w:val="0"/>
                <w:webHidden/>
              </w:rPr>
              <w:fldChar w:fldCharType="begin"/>
            </w:r>
            <w:r w:rsidRPr="009C268D">
              <w:rPr>
                <w:rFonts w:ascii="Arial" w:hAnsi="Arial" w:cs="Arial"/>
                <w:b w:val="0"/>
                <w:webHidden/>
              </w:rPr>
              <w:instrText xml:space="preserve"> PAGEREF _Toc90609608 \h </w:instrText>
            </w:r>
            <w:r w:rsidRPr="009C268D">
              <w:rPr>
                <w:rFonts w:ascii="Arial" w:hAnsi="Arial" w:cs="Arial"/>
                <w:b w:val="0"/>
                <w:webHidden/>
              </w:rPr>
            </w:r>
            <w:r w:rsidRPr="009C268D">
              <w:rPr>
                <w:rFonts w:ascii="Arial" w:hAnsi="Arial" w:cs="Arial"/>
                <w:b w:val="0"/>
                <w:webHidden/>
              </w:rPr>
              <w:fldChar w:fldCharType="separate"/>
            </w:r>
            <w:r w:rsidRPr="009C268D">
              <w:rPr>
                <w:rFonts w:ascii="Arial" w:hAnsi="Arial" w:cs="Arial"/>
                <w:b w:val="0"/>
                <w:webHidden/>
              </w:rPr>
              <w:t>19</w:t>
            </w:r>
            <w:r w:rsidRPr="009C268D">
              <w:rPr>
                <w:rFonts w:ascii="Arial" w:hAnsi="Arial" w:cs="Arial"/>
                <w:b w:val="0"/>
                <w:webHidden/>
              </w:rPr>
              <w:fldChar w:fldCharType="end"/>
            </w:r>
          </w:hyperlink>
        </w:p>
        <w:p w14:paraId="2EF2909F" w14:textId="2A0E520A" w:rsidR="00136748" w:rsidRPr="009C268D" w:rsidRDefault="00136748">
          <w:pPr>
            <w:pStyle w:val="TOC2"/>
            <w:tabs>
              <w:tab w:val="right" w:leader="dot" w:pos="8828"/>
            </w:tabs>
            <w:rPr>
              <w:rFonts w:ascii="Arial" w:eastAsiaTheme="minorEastAsia" w:hAnsi="Arial" w:cs="Arial"/>
              <w:b w:val="0"/>
              <w:lang w:eastAsia="es-PA"/>
            </w:rPr>
          </w:pPr>
          <w:hyperlink w:anchor="_Toc90609609" w:history="1">
            <w:r w:rsidRPr="009C268D">
              <w:rPr>
                <w:rStyle w:val="Hyperlink"/>
                <w:rFonts w:ascii="Arial" w:eastAsia="Times New Roman" w:hAnsi="Arial" w:cs="Arial"/>
                <w:b w:val="0"/>
                <w:lang w:val="es-419" w:eastAsia="es-419"/>
              </w:rPr>
              <w:t>Folder:Casos de pruebas comunes</w:t>
            </w:r>
            <w:r w:rsidRPr="009C268D">
              <w:rPr>
                <w:rFonts w:ascii="Arial" w:hAnsi="Arial" w:cs="Arial"/>
                <w:b w:val="0"/>
                <w:webHidden/>
              </w:rPr>
              <w:tab/>
            </w:r>
            <w:r w:rsidRPr="009C268D">
              <w:rPr>
                <w:rFonts w:ascii="Arial" w:hAnsi="Arial" w:cs="Arial"/>
                <w:b w:val="0"/>
                <w:webHidden/>
              </w:rPr>
              <w:fldChar w:fldCharType="begin"/>
            </w:r>
            <w:r w:rsidRPr="009C268D">
              <w:rPr>
                <w:rFonts w:ascii="Arial" w:hAnsi="Arial" w:cs="Arial"/>
                <w:b w:val="0"/>
                <w:webHidden/>
              </w:rPr>
              <w:instrText xml:space="preserve"> PAGEREF _Toc90609609 \h </w:instrText>
            </w:r>
            <w:r w:rsidRPr="009C268D">
              <w:rPr>
                <w:rFonts w:ascii="Arial" w:hAnsi="Arial" w:cs="Arial"/>
                <w:b w:val="0"/>
                <w:webHidden/>
              </w:rPr>
            </w:r>
            <w:r w:rsidRPr="009C268D">
              <w:rPr>
                <w:rFonts w:ascii="Arial" w:hAnsi="Arial" w:cs="Arial"/>
                <w:b w:val="0"/>
                <w:webHidden/>
              </w:rPr>
              <w:fldChar w:fldCharType="separate"/>
            </w:r>
            <w:r w:rsidRPr="009C268D">
              <w:rPr>
                <w:rFonts w:ascii="Arial" w:hAnsi="Arial" w:cs="Arial"/>
                <w:b w:val="0"/>
                <w:webHidden/>
              </w:rPr>
              <w:t>19</w:t>
            </w:r>
            <w:r w:rsidRPr="009C268D">
              <w:rPr>
                <w:rFonts w:ascii="Arial" w:hAnsi="Arial" w:cs="Arial"/>
                <w:b w:val="0"/>
                <w:webHidden/>
              </w:rPr>
              <w:fldChar w:fldCharType="end"/>
            </w:r>
          </w:hyperlink>
        </w:p>
        <w:p w14:paraId="2AA2E912" w14:textId="7FF783B6"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10" w:history="1">
            <w:r w:rsidRPr="009C268D">
              <w:rPr>
                <w:rStyle w:val="Hyperlink"/>
                <w:rFonts w:ascii="Arial" w:eastAsia="Times New Roman" w:hAnsi="Arial" w:cs="Arial"/>
                <w:sz w:val="22"/>
                <w:szCs w:val="22"/>
                <w:lang w:val="es-419" w:eastAsia="es-419"/>
              </w:rPr>
              <w:t>Test TC:290-Ingresar al sitio web</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_Toc90609610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19</w:t>
            </w:r>
            <w:r w:rsidRPr="009C268D">
              <w:rPr>
                <w:rFonts w:ascii="Arial" w:hAnsi="Arial" w:cs="Arial"/>
                <w:webHidden/>
                <w:sz w:val="22"/>
                <w:szCs w:val="22"/>
              </w:rPr>
              <w:fldChar w:fldCharType="end"/>
            </w:r>
          </w:hyperlink>
        </w:p>
        <w:p w14:paraId="46D4320D" w14:textId="7A36302E" w:rsidR="00136748" w:rsidRPr="009C268D" w:rsidRDefault="00136748">
          <w:pPr>
            <w:pStyle w:val="TOC2"/>
            <w:tabs>
              <w:tab w:val="right" w:leader="dot" w:pos="8828"/>
            </w:tabs>
            <w:rPr>
              <w:rFonts w:ascii="Arial" w:eastAsiaTheme="minorEastAsia" w:hAnsi="Arial" w:cs="Arial"/>
              <w:b w:val="0"/>
              <w:lang w:eastAsia="es-PA"/>
            </w:rPr>
          </w:pPr>
          <w:hyperlink w:anchor="_Toc90609611" w:history="1">
            <w:r w:rsidRPr="009C268D">
              <w:rPr>
                <w:rStyle w:val="Hyperlink"/>
                <w:rFonts w:ascii="Arial" w:eastAsia="Times New Roman" w:hAnsi="Arial" w:cs="Arial"/>
                <w:b w:val="0"/>
                <w:lang w:val="es-419" w:eastAsia="es-419"/>
              </w:rPr>
              <w:t>Folder:Pruebas funcionales</w:t>
            </w:r>
            <w:r w:rsidRPr="009C268D">
              <w:rPr>
                <w:rFonts w:ascii="Arial" w:hAnsi="Arial" w:cs="Arial"/>
                <w:b w:val="0"/>
                <w:webHidden/>
              </w:rPr>
              <w:tab/>
            </w:r>
            <w:r w:rsidRPr="009C268D">
              <w:rPr>
                <w:rFonts w:ascii="Arial" w:hAnsi="Arial" w:cs="Arial"/>
                <w:b w:val="0"/>
                <w:webHidden/>
              </w:rPr>
              <w:fldChar w:fldCharType="begin"/>
            </w:r>
            <w:r w:rsidRPr="009C268D">
              <w:rPr>
                <w:rFonts w:ascii="Arial" w:hAnsi="Arial" w:cs="Arial"/>
                <w:b w:val="0"/>
                <w:webHidden/>
              </w:rPr>
              <w:instrText xml:space="preserve"> PAGEREF _Toc90609611 \h </w:instrText>
            </w:r>
            <w:r w:rsidRPr="009C268D">
              <w:rPr>
                <w:rFonts w:ascii="Arial" w:hAnsi="Arial" w:cs="Arial"/>
                <w:b w:val="0"/>
                <w:webHidden/>
              </w:rPr>
            </w:r>
            <w:r w:rsidRPr="009C268D">
              <w:rPr>
                <w:rFonts w:ascii="Arial" w:hAnsi="Arial" w:cs="Arial"/>
                <w:b w:val="0"/>
                <w:webHidden/>
              </w:rPr>
              <w:fldChar w:fldCharType="separate"/>
            </w:r>
            <w:r w:rsidRPr="009C268D">
              <w:rPr>
                <w:rFonts w:ascii="Arial" w:hAnsi="Arial" w:cs="Arial"/>
                <w:b w:val="0"/>
                <w:webHidden/>
              </w:rPr>
              <w:t>19</w:t>
            </w:r>
            <w:r w:rsidRPr="009C268D">
              <w:rPr>
                <w:rFonts w:ascii="Arial" w:hAnsi="Arial" w:cs="Arial"/>
                <w:b w:val="0"/>
                <w:webHidden/>
              </w:rPr>
              <w:fldChar w:fldCharType="end"/>
            </w:r>
          </w:hyperlink>
        </w:p>
        <w:p w14:paraId="559106BF" w14:textId="59019117" w:rsidR="00136748" w:rsidRPr="009C268D" w:rsidRDefault="00136748">
          <w:pPr>
            <w:pStyle w:val="TOC2"/>
            <w:tabs>
              <w:tab w:val="right" w:leader="dot" w:pos="8828"/>
            </w:tabs>
            <w:rPr>
              <w:rFonts w:ascii="Arial" w:eastAsiaTheme="minorEastAsia" w:hAnsi="Arial" w:cs="Arial"/>
              <w:b w:val="0"/>
              <w:lang w:eastAsia="es-PA"/>
            </w:rPr>
          </w:pPr>
          <w:hyperlink w:anchor="_Toc90609612" w:history="1">
            <w:r w:rsidRPr="009C268D">
              <w:rPr>
                <w:rStyle w:val="Hyperlink"/>
                <w:rFonts w:ascii="Arial" w:eastAsia="Times New Roman" w:hAnsi="Arial" w:cs="Arial"/>
                <w:b w:val="0"/>
                <w:lang w:val="es-419" w:eastAsia="es-419"/>
              </w:rPr>
              <w:t>Folder:Agendar cita médica</w:t>
            </w:r>
            <w:r w:rsidRPr="009C268D">
              <w:rPr>
                <w:rFonts w:ascii="Arial" w:hAnsi="Arial" w:cs="Arial"/>
                <w:b w:val="0"/>
                <w:webHidden/>
              </w:rPr>
              <w:tab/>
            </w:r>
            <w:r w:rsidRPr="009C268D">
              <w:rPr>
                <w:rFonts w:ascii="Arial" w:hAnsi="Arial" w:cs="Arial"/>
                <w:b w:val="0"/>
                <w:webHidden/>
              </w:rPr>
              <w:fldChar w:fldCharType="begin"/>
            </w:r>
            <w:r w:rsidRPr="009C268D">
              <w:rPr>
                <w:rFonts w:ascii="Arial" w:hAnsi="Arial" w:cs="Arial"/>
                <w:b w:val="0"/>
                <w:webHidden/>
              </w:rPr>
              <w:instrText xml:space="preserve"> PAGEREF _Toc90609612 \h </w:instrText>
            </w:r>
            <w:r w:rsidRPr="009C268D">
              <w:rPr>
                <w:rFonts w:ascii="Arial" w:hAnsi="Arial" w:cs="Arial"/>
                <w:b w:val="0"/>
                <w:webHidden/>
              </w:rPr>
            </w:r>
            <w:r w:rsidRPr="009C268D">
              <w:rPr>
                <w:rFonts w:ascii="Arial" w:hAnsi="Arial" w:cs="Arial"/>
                <w:b w:val="0"/>
                <w:webHidden/>
              </w:rPr>
              <w:fldChar w:fldCharType="separate"/>
            </w:r>
            <w:r w:rsidRPr="009C268D">
              <w:rPr>
                <w:rFonts w:ascii="Arial" w:hAnsi="Arial" w:cs="Arial"/>
                <w:b w:val="0"/>
                <w:webHidden/>
              </w:rPr>
              <w:t>19</w:t>
            </w:r>
            <w:r w:rsidRPr="009C268D">
              <w:rPr>
                <w:rFonts w:ascii="Arial" w:hAnsi="Arial" w:cs="Arial"/>
                <w:b w:val="0"/>
                <w:webHidden/>
              </w:rPr>
              <w:fldChar w:fldCharType="end"/>
            </w:r>
          </w:hyperlink>
        </w:p>
        <w:p w14:paraId="37BCA80D" w14:textId="199B4575"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13" w:history="1">
            <w:r w:rsidRPr="009C268D">
              <w:rPr>
                <w:rStyle w:val="Hyperlink"/>
                <w:rFonts w:ascii="Arial" w:eastAsia="Times New Roman" w:hAnsi="Arial" w:cs="Arial"/>
                <w:sz w:val="22"/>
                <w:szCs w:val="22"/>
                <w:lang w:val="es-419" w:eastAsia="es-419"/>
              </w:rPr>
              <w:t>Test TC:317-CP001 - Flujo Basico</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_Toc90609613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19</w:t>
            </w:r>
            <w:r w:rsidRPr="009C268D">
              <w:rPr>
                <w:rFonts w:ascii="Arial" w:hAnsi="Arial" w:cs="Arial"/>
                <w:webHidden/>
                <w:sz w:val="22"/>
                <w:szCs w:val="22"/>
              </w:rPr>
              <w:fldChar w:fldCharType="end"/>
            </w:r>
          </w:hyperlink>
        </w:p>
        <w:p w14:paraId="5B87CC51" w14:textId="53DFDF85"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14" w:history="1">
            <w:r w:rsidRPr="009C268D">
              <w:rPr>
                <w:rStyle w:val="Hyperlink"/>
                <w:rFonts w:ascii="Arial" w:eastAsia="Times New Roman" w:hAnsi="Arial" w:cs="Arial"/>
                <w:sz w:val="22"/>
                <w:szCs w:val="22"/>
                <w:lang w:val="es-419" w:eastAsia="es-419"/>
              </w:rPr>
              <w:t>Test TC:319-CP002 - Cédula no registrada: "Cédula"</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_Toc90609614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20</w:t>
            </w:r>
            <w:r w:rsidRPr="009C268D">
              <w:rPr>
                <w:rFonts w:ascii="Arial" w:hAnsi="Arial" w:cs="Arial"/>
                <w:webHidden/>
                <w:sz w:val="22"/>
                <w:szCs w:val="22"/>
              </w:rPr>
              <w:fldChar w:fldCharType="end"/>
            </w:r>
          </w:hyperlink>
        </w:p>
        <w:p w14:paraId="03B63837" w14:textId="5DF6B554"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15" w:history="1">
            <w:r w:rsidRPr="009C268D">
              <w:rPr>
                <w:rStyle w:val="Hyperlink"/>
                <w:rFonts w:ascii="Arial" w:eastAsia="Times New Roman" w:hAnsi="Arial" w:cs="Arial"/>
                <w:sz w:val="22"/>
                <w:szCs w:val="22"/>
                <w:lang w:val="es-419" w:eastAsia="es-419"/>
              </w:rPr>
              <w:t>Test TC:320-CP003 - Campo vacío: "Cédula"</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_Toc90609615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21</w:t>
            </w:r>
            <w:r w:rsidRPr="009C268D">
              <w:rPr>
                <w:rFonts w:ascii="Arial" w:hAnsi="Arial" w:cs="Arial"/>
                <w:webHidden/>
                <w:sz w:val="22"/>
                <w:szCs w:val="22"/>
              </w:rPr>
              <w:fldChar w:fldCharType="end"/>
            </w:r>
          </w:hyperlink>
        </w:p>
        <w:p w14:paraId="009741F8" w14:textId="55A09DED"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16" w:history="1">
            <w:r w:rsidRPr="009C268D">
              <w:rPr>
                <w:rStyle w:val="Hyperlink"/>
                <w:rFonts w:ascii="Arial" w:eastAsia="Times New Roman" w:hAnsi="Arial" w:cs="Arial"/>
                <w:sz w:val="22"/>
                <w:szCs w:val="22"/>
                <w:lang w:val="es-419" w:eastAsia="es-419"/>
              </w:rPr>
              <w:t>Test TC:323-CP004 - No coincide con cédula registrada: "Fecha"</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_Toc90609616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21</w:t>
            </w:r>
            <w:r w:rsidRPr="009C268D">
              <w:rPr>
                <w:rFonts w:ascii="Arial" w:hAnsi="Arial" w:cs="Arial"/>
                <w:webHidden/>
                <w:sz w:val="22"/>
                <w:szCs w:val="22"/>
              </w:rPr>
              <w:fldChar w:fldCharType="end"/>
            </w:r>
          </w:hyperlink>
        </w:p>
        <w:p w14:paraId="45CA6C1C" w14:textId="3EC339A7"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17" w:history="1">
            <w:r w:rsidRPr="009C268D">
              <w:rPr>
                <w:rStyle w:val="Hyperlink"/>
                <w:rFonts w:ascii="Arial" w:eastAsia="Times New Roman" w:hAnsi="Arial" w:cs="Arial"/>
                <w:sz w:val="22"/>
                <w:szCs w:val="22"/>
                <w:lang w:val="es-419" w:eastAsia="es-419"/>
              </w:rPr>
              <w:t>Test TC:321-CP005 - Campo vacío: "Fecha"</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_Toc90609617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22</w:t>
            </w:r>
            <w:r w:rsidRPr="009C268D">
              <w:rPr>
                <w:rFonts w:ascii="Arial" w:hAnsi="Arial" w:cs="Arial"/>
                <w:webHidden/>
                <w:sz w:val="22"/>
                <w:szCs w:val="22"/>
              </w:rPr>
              <w:fldChar w:fldCharType="end"/>
            </w:r>
          </w:hyperlink>
        </w:p>
        <w:p w14:paraId="01A23DAD" w14:textId="4AEB2CF6"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18" w:history="1">
            <w:r w:rsidRPr="009C268D">
              <w:rPr>
                <w:rStyle w:val="Hyperlink"/>
                <w:rFonts w:ascii="Arial" w:eastAsia="Times New Roman" w:hAnsi="Arial" w:cs="Arial"/>
                <w:sz w:val="22"/>
                <w:szCs w:val="22"/>
                <w:lang w:val="es-419" w:eastAsia="es-419"/>
              </w:rPr>
              <w:t>Test TC:324-CP006 - No tiene el formato: "Correo"</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_Toc90609618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23</w:t>
            </w:r>
            <w:r w:rsidRPr="009C268D">
              <w:rPr>
                <w:rFonts w:ascii="Arial" w:hAnsi="Arial" w:cs="Arial"/>
                <w:webHidden/>
                <w:sz w:val="22"/>
                <w:szCs w:val="22"/>
              </w:rPr>
              <w:fldChar w:fldCharType="end"/>
            </w:r>
          </w:hyperlink>
        </w:p>
        <w:p w14:paraId="4824CA13" w14:textId="13B3CFD0"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19" w:history="1">
            <w:r w:rsidRPr="009C268D">
              <w:rPr>
                <w:rStyle w:val="Hyperlink"/>
                <w:rFonts w:ascii="Arial" w:eastAsia="Times New Roman" w:hAnsi="Arial" w:cs="Arial"/>
                <w:sz w:val="22"/>
                <w:szCs w:val="22"/>
                <w:lang w:val="es-419" w:eastAsia="es-419"/>
              </w:rPr>
              <w:t>Test TC:325-CP007 - Campo vacío: "Correo"</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_Toc90609619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24</w:t>
            </w:r>
            <w:r w:rsidRPr="009C268D">
              <w:rPr>
                <w:rFonts w:ascii="Arial" w:hAnsi="Arial" w:cs="Arial"/>
                <w:webHidden/>
                <w:sz w:val="22"/>
                <w:szCs w:val="22"/>
              </w:rPr>
              <w:fldChar w:fldCharType="end"/>
            </w:r>
          </w:hyperlink>
        </w:p>
        <w:p w14:paraId="46690588" w14:textId="776337CB"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20" w:history="1">
            <w:r w:rsidRPr="009C268D">
              <w:rPr>
                <w:rStyle w:val="Hyperlink"/>
                <w:rFonts w:ascii="Arial" w:eastAsia="Times New Roman" w:hAnsi="Arial" w:cs="Arial"/>
                <w:sz w:val="22"/>
                <w:szCs w:val="22"/>
                <w:lang w:val="es-419" w:eastAsia="es-419"/>
              </w:rPr>
              <w:t>Test TC:326-CP008 - Menor a 6 valores: "Teléfono"</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_Toc90609620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24</w:t>
            </w:r>
            <w:r w:rsidRPr="009C268D">
              <w:rPr>
                <w:rFonts w:ascii="Arial" w:hAnsi="Arial" w:cs="Arial"/>
                <w:webHidden/>
                <w:sz w:val="22"/>
                <w:szCs w:val="22"/>
              </w:rPr>
              <w:fldChar w:fldCharType="end"/>
            </w:r>
          </w:hyperlink>
        </w:p>
        <w:p w14:paraId="4606146A" w14:textId="298E3B6F"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21" w:history="1">
            <w:r w:rsidRPr="009C268D">
              <w:rPr>
                <w:rStyle w:val="Hyperlink"/>
                <w:rFonts w:ascii="Arial" w:eastAsia="Times New Roman" w:hAnsi="Arial" w:cs="Arial"/>
                <w:sz w:val="22"/>
                <w:szCs w:val="22"/>
                <w:lang w:val="es-419" w:eastAsia="es-419"/>
              </w:rPr>
              <w:t>Test TC:336-CP009 - Mayor a 9 valores: "Teléfono"</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_Toc90609621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25</w:t>
            </w:r>
            <w:r w:rsidRPr="009C268D">
              <w:rPr>
                <w:rFonts w:ascii="Arial" w:hAnsi="Arial" w:cs="Arial"/>
                <w:webHidden/>
                <w:sz w:val="22"/>
                <w:szCs w:val="22"/>
              </w:rPr>
              <w:fldChar w:fldCharType="end"/>
            </w:r>
          </w:hyperlink>
        </w:p>
        <w:p w14:paraId="7249F076" w14:textId="54DDC2DB"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22" w:history="1">
            <w:r w:rsidRPr="009C268D">
              <w:rPr>
                <w:rStyle w:val="Hyperlink"/>
                <w:rFonts w:ascii="Arial" w:eastAsia="Times New Roman" w:hAnsi="Arial" w:cs="Arial"/>
                <w:sz w:val="22"/>
                <w:szCs w:val="22"/>
                <w:lang w:val="es-419" w:eastAsia="es-419"/>
              </w:rPr>
              <w:t>Test TC:327-CP010 - Campo vacío: "Teléfono"</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_Toc90609622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26</w:t>
            </w:r>
            <w:r w:rsidRPr="009C268D">
              <w:rPr>
                <w:rFonts w:ascii="Arial" w:hAnsi="Arial" w:cs="Arial"/>
                <w:webHidden/>
                <w:sz w:val="22"/>
                <w:szCs w:val="22"/>
              </w:rPr>
              <w:fldChar w:fldCharType="end"/>
            </w:r>
          </w:hyperlink>
        </w:p>
        <w:p w14:paraId="199AC36C" w14:textId="25BB069A" w:rsidR="00136748" w:rsidRPr="009C268D" w:rsidRDefault="00136748">
          <w:pPr>
            <w:pStyle w:val="TOC2"/>
            <w:tabs>
              <w:tab w:val="right" w:leader="dot" w:pos="8828"/>
            </w:tabs>
            <w:rPr>
              <w:rFonts w:ascii="Arial" w:eastAsiaTheme="minorEastAsia" w:hAnsi="Arial" w:cs="Arial"/>
              <w:b w:val="0"/>
              <w:lang w:eastAsia="es-PA"/>
            </w:rPr>
          </w:pPr>
          <w:hyperlink w:anchor="_Toc90609623" w:history="1">
            <w:r w:rsidRPr="009C268D">
              <w:rPr>
                <w:rStyle w:val="Hyperlink"/>
                <w:rFonts w:ascii="Arial" w:eastAsia="Times New Roman" w:hAnsi="Arial" w:cs="Arial"/>
                <w:b w:val="0"/>
                <w:lang w:val="es-419" w:eastAsia="es-419"/>
              </w:rPr>
              <w:t>Folder:Cancelar cita médica</w:t>
            </w:r>
            <w:r w:rsidRPr="009C268D">
              <w:rPr>
                <w:rFonts w:ascii="Arial" w:hAnsi="Arial" w:cs="Arial"/>
                <w:b w:val="0"/>
                <w:webHidden/>
              </w:rPr>
              <w:tab/>
            </w:r>
            <w:r w:rsidRPr="009C268D">
              <w:rPr>
                <w:rFonts w:ascii="Arial" w:hAnsi="Arial" w:cs="Arial"/>
                <w:b w:val="0"/>
                <w:webHidden/>
              </w:rPr>
              <w:fldChar w:fldCharType="begin"/>
            </w:r>
            <w:r w:rsidRPr="009C268D">
              <w:rPr>
                <w:rFonts w:ascii="Arial" w:hAnsi="Arial" w:cs="Arial"/>
                <w:b w:val="0"/>
                <w:webHidden/>
              </w:rPr>
              <w:instrText xml:space="preserve"> PAGEREF _Toc90609623 \h </w:instrText>
            </w:r>
            <w:r w:rsidRPr="009C268D">
              <w:rPr>
                <w:rFonts w:ascii="Arial" w:hAnsi="Arial" w:cs="Arial"/>
                <w:b w:val="0"/>
                <w:webHidden/>
              </w:rPr>
            </w:r>
            <w:r w:rsidRPr="009C268D">
              <w:rPr>
                <w:rFonts w:ascii="Arial" w:hAnsi="Arial" w:cs="Arial"/>
                <w:b w:val="0"/>
                <w:webHidden/>
              </w:rPr>
              <w:fldChar w:fldCharType="separate"/>
            </w:r>
            <w:r w:rsidRPr="009C268D">
              <w:rPr>
                <w:rFonts w:ascii="Arial" w:hAnsi="Arial" w:cs="Arial"/>
                <w:b w:val="0"/>
                <w:webHidden/>
              </w:rPr>
              <w:t>27</w:t>
            </w:r>
            <w:r w:rsidRPr="009C268D">
              <w:rPr>
                <w:rFonts w:ascii="Arial" w:hAnsi="Arial" w:cs="Arial"/>
                <w:b w:val="0"/>
                <w:webHidden/>
              </w:rPr>
              <w:fldChar w:fldCharType="end"/>
            </w:r>
          </w:hyperlink>
        </w:p>
        <w:p w14:paraId="6147D715" w14:textId="01038F96"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24" w:history="1">
            <w:r w:rsidRPr="009C268D">
              <w:rPr>
                <w:rStyle w:val="Hyperlink"/>
                <w:rFonts w:ascii="Arial" w:eastAsia="Times New Roman" w:hAnsi="Arial" w:cs="Arial"/>
                <w:sz w:val="22"/>
                <w:szCs w:val="22"/>
                <w:lang w:val="es-419" w:eastAsia="es-419"/>
              </w:rPr>
              <w:t>Test TC:329-CP001 - Flujo Basico</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_Toc90609624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27</w:t>
            </w:r>
            <w:r w:rsidRPr="009C268D">
              <w:rPr>
                <w:rFonts w:ascii="Arial" w:hAnsi="Arial" w:cs="Arial"/>
                <w:webHidden/>
                <w:sz w:val="22"/>
                <w:szCs w:val="22"/>
              </w:rPr>
              <w:fldChar w:fldCharType="end"/>
            </w:r>
          </w:hyperlink>
        </w:p>
        <w:p w14:paraId="1C131A19" w14:textId="65277347"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25" w:history="1">
            <w:r w:rsidRPr="009C268D">
              <w:rPr>
                <w:rStyle w:val="Hyperlink"/>
                <w:rFonts w:ascii="Arial" w:eastAsia="Times New Roman" w:hAnsi="Arial" w:cs="Arial"/>
                <w:sz w:val="22"/>
                <w:szCs w:val="22"/>
                <w:lang w:val="es-419" w:eastAsia="es-419"/>
              </w:rPr>
              <w:t>Test TC:337-CP002 - No se encuentra registrada: "Cédula"</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_Toc90609625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27</w:t>
            </w:r>
            <w:r w:rsidRPr="009C268D">
              <w:rPr>
                <w:rFonts w:ascii="Arial" w:hAnsi="Arial" w:cs="Arial"/>
                <w:webHidden/>
                <w:sz w:val="22"/>
                <w:szCs w:val="22"/>
              </w:rPr>
              <w:fldChar w:fldCharType="end"/>
            </w:r>
          </w:hyperlink>
        </w:p>
        <w:p w14:paraId="23DCDFEA" w14:textId="12674D1D"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26" w:history="1">
            <w:r w:rsidRPr="009C268D">
              <w:rPr>
                <w:rStyle w:val="Hyperlink"/>
                <w:rFonts w:ascii="Arial" w:eastAsia="Times New Roman" w:hAnsi="Arial" w:cs="Arial"/>
                <w:sz w:val="22"/>
                <w:szCs w:val="22"/>
                <w:lang w:val="es-419" w:eastAsia="es-419"/>
              </w:rPr>
              <w:t>Test TC:338-CP003 - Campo vacío: "Cédula"</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_Toc90609626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28</w:t>
            </w:r>
            <w:r w:rsidRPr="009C268D">
              <w:rPr>
                <w:rFonts w:ascii="Arial" w:hAnsi="Arial" w:cs="Arial"/>
                <w:webHidden/>
                <w:sz w:val="22"/>
                <w:szCs w:val="22"/>
              </w:rPr>
              <w:fldChar w:fldCharType="end"/>
            </w:r>
          </w:hyperlink>
        </w:p>
        <w:p w14:paraId="6B86DBA3" w14:textId="7940C484"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27" w:history="1">
            <w:r w:rsidRPr="009C268D">
              <w:rPr>
                <w:rStyle w:val="Hyperlink"/>
                <w:rFonts w:ascii="Arial" w:eastAsia="Times New Roman" w:hAnsi="Arial" w:cs="Arial"/>
                <w:sz w:val="22"/>
                <w:szCs w:val="22"/>
                <w:lang w:val="es-419" w:eastAsia="es-419"/>
              </w:rPr>
              <w:t>Test TC:339-CP004 - No coincide con cédula registrada: "Fecha"</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_Toc90609627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29</w:t>
            </w:r>
            <w:r w:rsidRPr="009C268D">
              <w:rPr>
                <w:rFonts w:ascii="Arial" w:hAnsi="Arial" w:cs="Arial"/>
                <w:webHidden/>
                <w:sz w:val="22"/>
                <w:szCs w:val="22"/>
              </w:rPr>
              <w:fldChar w:fldCharType="end"/>
            </w:r>
          </w:hyperlink>
        </w:p>
        <w:p w14:paraId="2FA4EEEE" w14:textId="646C58FF"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28" w:history="1">
            <w:r w:rsidRPr="009C268D">
              <w:rPr>
                <w:rStyle w:val="Hyperlink"/>
                <w:rFonts w:ascii="Arial" w:eastAsia="Times New Roman" w:hAnsi="Arial" w:cs="Arial"/>
                <w:sz w:val="22"/>
                <w:szCs w:val="22"/>
                <w:lang w:val="es-419" w:eastAsia="es-419"/>
              </w:rPr>
              <w:t>Test TC:340-CP005 - Campo vacío: "Fecha"</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_Toc90609628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29</w:t>
            </w:r>
            <w:r w:rsidRPr="009C268D">
              <w:rPr>
                <w:rFonts w:ascii="Arial" w:hAnsi="Arial" w:cs="Arial"/>
                <w:webHidden/>
                <w:sz w:val="22"/>
                <w:szCs w:val="22"/>
              </w:rPr>
              <w:fldChar w:fldCharType="end"/>
            </w:r>
          </w:hyperlink>
        </w:p>
        <w:p w14:paraId="656EFDE5" w14:textId="4B6742B6"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29" w:history="1">
            <w:r w:rsidRPr="009C268D">
              <w:rPr>
                <w:rStyle w:val="Hyperlink"/>
                <w:rFonts w:ascii="Arial" w:eastAsia="Times New Roman" w:hAnsi="Arial" w:cs="Arial"/>
                <w:sz w:val="22"/>
                <w:szCs w:val="22"/>
                <w:lang w:val="es-419" w:eastAsia="es-419"/>
              </w:rPr>
              <w:t>Test TC:341-CP006 - No se encuentra registrado: "Número de cita"</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_Toc90609629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30</w:t>
            </w:r>
            <w:r w:rsidRPr="009C268D">
              <w:rPr>
                <w:rFonts w:ascii="Arial" w:hAnsi="Arial" w:cs="Arial"/>
                <w:webHidden/>
                <w:sz w:val="22"/>
                <w:szCs w:val="22"/>
              </w:rPr>
              <w:fldChar w:fldCharType="end"/>
            </w:r>
          </w:hyperlink>
        </w:p>
        <w:p w14:paraId="6E0F276F" w14:textId="6DA61FBE"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30" w:history="1">
            <w:r w:rsidRPr="009C268D">
              <w:rPr>
                <w:rStyle w:val="Hyperlink"/>
                <w:rFonts w:ascii="Arial" w:eastAsia="Times New Roman" w:hAnsi="Arial" w:cs="Arial"/>
                <w:sz w:val="22"/>
                <w:szCs w:val="22"/>
                <w:lang w:val="es-419" w:eastAsia="es-419"/>
              </w:rPr>
              <w:t>Test TC:342-CP007 - Campo vacío: "Número de cita"</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_Toc90609630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30</w:t>
            </w:r>
            <w:r w:rsidRPr="009C268D">
              <w:rPr>
                <w:rFonts w:ascii="Arial" w:hAnsi="Arial" w:cs="Arial"/>
                <w:webHidden/>
                <w:sz w:val="22"/>
                <w:szCs w:val="22"/>
              </w:rPr>
              <w:fldChar w:fldCharType="end"/>
            </w:r>
          </w:hyperlink>
        </w:p>
        <w:p w14:paraId="5668C715" w14:textId="6867DD10"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31" w:history="1">
            <w:r w:rsidRPr="009C268D">
              <w:rPr>
                <w:rStyle w:val="Hyperlink"/>
                <w:rFonts w:ascii="Arial" w:eastAsia="Times New Roman" w:hAnsi="Arial" w:cs="Arial"/>
                <w:sz w:val="22"/>
                <w:szCs w:val="22"/>
                <w:lang w:val="es-419" w:eastAsia="es-419"/>
              </w:rPr>
              <w:t>Test TC:343-CP008 - Valor incorrecto: "Captcha"</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_Toc90609631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31</w:t>
            </w:r>
            <w:r w:rsidRPr="009C268D">
              <w:rPr>
                <w:rFonts w:ascii="Arial" w:hAnsi="Arial" w:cs="Arial"/>
                <w:webHidden/>
                <w:sz w:val="22"/>
                <w:szCs w:val="22"/>
              </w:rPr>
              <w:fldChar w:fldCharType="end"/>
            </w:r>
          </w:hyperlink>
        </w:p>
        <w:p w14:paraId="0CAA50EA" w14:textId="59B55158"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32" w:history="1">
            <w:r w:rsidRPr="009C268D">
              <w:rPr>
                <w:rStyle w:val="Hyperlink"/>
                <w:rFonts w:ascii="Arial" w:eastAsia="Times New Roman" w:hAnsi="Arial" w:cs="Arial"/>
                <w:sz w:val="22"/>
                <w:szCs w:val="22"/>
                <w:lang w:val="es-419" w:eastAsia="es-419"/>
              </w:rPr>
              <w:t>Test TC:344-CP009 - Campo vacío: "Captcha"</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_Toc90609632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32</w:t>
            </w:r>
            <w:r w:rsidRPr="009C268D">
              <w:rPr>
                <w:rFonts w:ascii="Arial" w:hAnsi="Arial" w:cs="Arial"/>
                <w:webHidden/>
                <w:sz w:val="22"/>
                <w:szCs w:val="22"/>
              </w:rPr>
              <w:fldChar w:fldCharType="end"/>
            </w:r>
          </w:hyperlink>
        </w:p>
        <w:p w14:paraId="7CEEE424" w14:textId="19B25167" w:rsidR="00136748" w:rsidRPr="009C268D" w:rsidRDefault="00136748">
          <w:pPr>
            <w:pStyle w:val="TOC2"/>
            <w:tabs>
              <w:tab w:val="right" w:leader="dot" w:pos="8828"/>
            </w:tabs>
            <w:rPr>
              <w:rFonts w:ascii="Arial" w:eastAsiaTheme="minorEastAsia" w:hAnsi="Arial" w:cs="Arial"/>
              <w:b w:val="0"/>
              <w:lang w:eastAsia="es-PA"/>
            </w:rPr>
          </w:pPr>
          <w:hyperlink w:anchor="_Toc90609633" w:history="1">
            <w:r w:rsidRPr="009C268D">
              <w:rPr>
                <w:rStyle w:val="Hyperlink"/>
                <w:rFonts w:ascii="Arial" w:eastAsia="Times New Roman" w:hAnsi="Arial" w:cs="Arial"/>
                <w:b w:val="0"/>
                <w:lang w:val="es-419" w:eastAsia="es-419"/>
              </w:rPr>
              <w:t>Folder:Iniciar sesión</w:t>
            </w:r>
            <w:r w:rsidRPr="009C268D">
              <w:rPr>
                <w:rFonts w:ascii="Arial" w:hAnsi="Arial" w:cs="Arial"/>
                <w:b w:val="0"/>
                <w:webHidden/>
              </w:rPr>
              <w:tab/>
            </w:r>
            <w:r w:rsidRPr="009C268D">
              <w:rPr>
                <w:rFonts w:ascii="Arial" w:hAnsi="Arial" w:cs="Arial"/>
                <w:b w:val="0"/>
                <w:webHidden/>
              </w:rPr>
              <w:fldChar w:fldCharType="begin"/>
            </w:r>
            <w:r w:rsidRPr="009C268D">
              <w:rPr>
                <w:rFonts w:ascii="Arial" w:hAnsi="Arial" w:cs="Arial"/>
                <w:b w:val="0"/>
                <w:webHidden/>
              </w:rPr>
              <w:instrText xml:space="preserve"> PAGEREF _Toc90609633 \h </w:instrText>
            </w:r>
            <w:r w:rsidRPr="009C268D">
              <w:rPr>
                <w:rFonts w:ascii="Arial" w:hAnsi="Arial" w:cs="Arial"/>
                <w:b w:val="0"/>
                <w:webHidden/>
              </w:rPr>
            </w:r>
            <w:r w:rsidRPr="009C268D">
              <w:rPr>
                <w:rFonts w:ascii="Arial" w:hAnsi="Arial" w:cs="Arial"/>
                <w:b w:val="0"/>
                <w:webHidden/>
              </w:rPr>
              <w:fldChar w:fldCharType="separate"/>
            </w:r>
            <w:r w:rsidRPr="009C268D">
              <w:rPr>
                <w:rFonts w:ascii="Arial" w:hAnsi="Arial" w:cs="Arial"/>
                <w:b w:val="0"/>
                <w:webHidden/>
              </w:rPr>
              <w:t>32</w:t>
            </w:r>
            <w:r w:rsidRPr="009C268D">
              <w:rPr>
                <w:rFonts w:ascii="Arial" w:hAnsi="Arial" w:cs="Arial"/>
                <w:b w:val="0"/>
                <w:webHidden/>
              </w:rPr>
              <w:fldChar w:fldCharType="end"/>
            </w:r>
          </w:hyperlink>
        </w:p>
        <w:p w14:paraId="73B32FB0" w14:textId="08D5519B"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34" w:history="1">
            <w:r w:rsidRPr="009C268D">
              <w:rPr>
                <w:rStyle w:val="Hyperlink"/>
                <w:rFonts w:ascii="Arial" w:eastAsia="Times New Roman" w:hAnsi="Arial" w:cs="Arial"/>
                <w:sz w:val="22"/>
                <w:szCs w:val="22"/>
                <w:lang w:val="es-419" w:eastAsia="es-419"/>
              </w:rPr>
              <w:t>Test TC:312-CP001 - Flujo Basico</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_Toc90609634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32</w:t>
            </w:r>
            <w:r w:rsidRPr="009C268D">
              <w:rPr>
                <w:rFonts w:ascii="Arial" w:hAnsi="Arial" w:cs="Arial"/>
                <w:webHidden/>
                <w:sz w:val="22"/>
                <w:szCs w:val="22"/>
              </w:rPr>
              <w:fldChar w:fldCharType="end"/>
            </w:r>
          </w:hyperlink>
        </w:p>
        <w:p w14:paraId="3C396175" w14:textId="7E74751E"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35" w:history="1">
            <w:r w:rsidRPr="009C268D">
              <w:rPr>
                <w:rStyle w:val="Hyperlink"/>
                <w:rFonts w:ascii="Arial" w:eastAsia="Times New Roman" w:hAnsi="Arial" w:cs="Arial"/>
                <w:sz w:val="22"/>
                <w:szCs w:val="22"/>
                <w:lang w:val="es-419" w:eastAsia="es-419"/>
              </w:rPr>
              <w:t>Test TC:313-CP002 - Contraseña incorrecta: "Contraseña"</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_Toc90609635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33</w:t>
            </w:r>
            <w:r w:rsidRPr="009C268D">
              <w:rPr>
                <w:rFonts w:ascii="Arial" w:hAnsi="Arial" w:cs="Arial"/>
                <w:webHidden/>
                <w:sz w:val="22"/>
                <w:szCs w:val="22"/>
              </w:rPr>
              <w:fldChar w:fldCharType="end"/>
            </w:r>
          </w:hyperlink>
        </w:p>
        <w:p w14:paraId="005C9C5A" w14:textId="3756AFFD"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36" w:history="1">
            <w:r w:rsidRPr="009C268D">
              <w:rPr>
                <w:rStyle w:val="Hyperlink"/>
                <w:rFonts w:ascii="Arial" w:eastAsia="Times New Roman" w:hAnsi="Arial" w:cs="Arial"/>
                <w:sz w:val="22"/>
                <w:szCs w:val="22"/>
                <w:lang w:val="es-419" w:eastAsia="es-419"/>
              </w:rPr>
              <w:t>Test TC:314-CP003 - Campo vacío: "Contraseña"</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_Toc90609636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33</w:t>
            </w:r>
            <w:r w:rsidRPr="009C268D">
              <w:rPr>
                <w:rFonts w:ascii="Arial" w:hAnsi="Arial" w:cs="Arial"/>
                <w:webHidden/>
                <w:sz w:val="22"/>
                <w:szCs w:val="22"/>
              </w:rPr>
              <w:fldChar w:fldCharType="end"/>
            </w:r>
          </w:hyperlink>
        </w:p>
        <w:p w14:paraId="7BE6C9CF" w14:textId="6E6ACAA4"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37" w:history="1">
            <w:r w:rsidRPr="009C268D">
              <w:rPr>
                <w:rStyle w:val="Hyperlink"/>
                <w:rFonts w:ascii="Arial" w:eastAsia="Times New Roman" w:hAnsi="Arial" w:cs="Arial"/>
                <w:sz w:val="22"/>
                <w:szCs w:val="22"/>
                <w:lang w:val="es-419" w:eastAsia="es-419"/>
              </w:rPr>
              <w:t>Test TC:315-CP004 - Cédula incorrecta: "Cédula"</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_Toc90609637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34</w:t>
            </w:r>
            <w:r w:rsidRPr="009C268D">
              <w:rPr>
                <w:rFonts w:ascii="Arial" w:hAnsi="Arial" w:cs="Arial"/>
                <w:webHidden/>
                <w:sz w:val="22"/>
                <w:szCs w:val="22"/>
              </w:rPr>
              <w:fldChar w:fldCharType="end"/>
            </w:r>
          </w:hyperlink>
        </w:p>
        <w:p w14:paraId="5FD91557" w14:textId="3D0CA9AF"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38" w:history="1">
            <w:r w:rsidRPr="009C268D">
              <w:rPr>
                <w:rStyle w:val="Hyperlink"/>
                <w:rFonts w:ascii="Arial" w:eastAsia="Times New Roman" w:hAnsi="Arial" w:cs="Arial"/>
                <w:sz w:val="22"/>
                <w:szCs w:val="22"/>
                <w:lang w:val="es-419" w:eastAsia="es-419"/>
              </w:rPr>
              <w:t>Test TC:316-CP005 - Campo vacío: "Cédula"</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_Toc90609638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34</w:t>
            </w:r>
            <w:r w:rsidRPr="009C268D">
              <w:rPr>
                <w:rFonts w:ascii="Arial" w:hAnsi="Arial" w:cs="Arial"/>
                <w:webHidden/>
                <w:sz w:val="22"/>
                <w:szCs w:val="22"/>
              </w:rPr>
              <w:fldChar w:fldCharType="end"/>
            </w:r>
          </w:hyperlink>
        </w:p>
        <w:p w14:paraId="26149EAC" w14:textId="2F2CB924" w:rsidR="00136748" w:rsidRPr="009C268D" w:rsidRDefault="00136748">
          <w:pPr>
            <w:pStyle w:val="TOC2"/>
            <w:tabs>
              <w:tab w:val="right" w:leader="dot" w:pos="8828"/>
            </w:tabs>
            <w:rPr>
              <w:rFonts w:ascii="Arial" w:eastAsiaTheme="minorEastAsia" w:hAnsi="Arial" w:cs="Arial"/>
              <w:b w:val="0"/>
              <w:lang w:eastAsia="es-PA"/>
            </w:rPr>
          </w:pPr>
          <w:hyperlink w:anchor="_Toc90609639" w:history="1">
            <w:r w:rsidRPr="009C268D">
              <w:rPr>
                <w:rStyle w:val="Hyperlink"/>
                <w:rFonts w:ascii="Arial" w:eastAsia="Times New Roman" w:hAnsi="Arial" w:cs="Arial"/>
                <w:b w:val="0"/>
                <w:lang w:val="es-419" w:eastAsia="es-419"/>
              </w:rPr>
              <w:t>Folder:Regis</w:t>
            </w:r>
            <w:r w:rsidRPr="009C268D">
              <w:rPr>
                <w:rStyle w:val="Hyperlink"/>
                <w:rFonts w:ascii="Arial" w:eastAsia="Times New Roman" w:hAnsi="Arial" w:cs="Arial"/>
                <w:b w:val="0"/>
                <w:lang w:val="es-419" w:eastAsia="es-419"/>
              </w:rPr>
              <w:t>t</w:t>
            </w:r>
            <w:r w:rsidRPr="009C268D">
              <w:rPr>
                <w:rStyle w:val="Hyperlink"/>
                <w:rFonts w:ascii="Arial" w:eastAsia="Times New Roman" w:hAnsi="Arial" w:cs="Arial"/>
                <w:b w:val="0"/>
                <w:lang w:val="es-419" w:eastAsia="es-419"/>
              </w:rPr>
              <w:t>rar paciente</w:t>
            </w:r>
            <w:r w:rsidRPr="009C268D">
              <w:rPr>
                <w:rFonts w:ascii="Arial" w:hAnsi="Arial" w:cs="Arial"/>
                <w:b w:val="0"/>
                <w:webHidden/>
              </w:rPr>
              <w:tab/>
            </w:r>
            <w:r w:rsidRPr="009C268D">
              <w:rPr>
                <w:rFonts w:ascii="Arial" w:hAnsi="Arial" w:cs="Arial"/>
                <w:b w:val="0"/>
                <w:webHidden/>
              </w:rPr>
              <w:fldChar w:fldCharType="begin"/>
            </w:r>
            <w:r w:rsidRPr="009C268D">
              <w:rPr>
                <w:rFonts w:ascii="Arial" w:hAnsi="Arial" w:cs="Arial"/>
                <w:b w:val="0"/>
                <w:webHidden/>
              </w:rPr>
              <w:instrText xml:space="preserve"> PAGEREF _Toc90609639 \h </w:instrText>
            </w:r>
            <w:r w:rsidRPr="009C268D">
              <w:rPr>
                <w:rFonts w:ascii="Arial" w:hAnsi="Arial" w:cs="Arial"/>
                <w:b w:val="0"/>
                <w:webHidden/>
              </w:rPr>
            </w:r>
            <w:r w:rsidRPr="009C268D">
              <w:rPr>
                <w:rFonts w:ascii="Arial" w:hAnsi="Arial" w:cs="Arial"/>
                <w:b w:val="0"/>
                <w:webHidden/>
              </w:rPr>
              <w:fldChar w:fldCharType="separate"/>
            </w:r>
            <w:r w:rsidRPr="009C268D">
              <w:rPr>
                <w:rFonts w:ascii="Arial" w:hAnsi="Arial" w:cs="Arial"/>
                <w:b w:val="0"/>
                <w:webHidden/>
              </w:rPr>
              <w:t>35</w:t>
            </w:r>
            <w:r w:rsidRPr="009C268D">
              <w:rPr>
                <w:rFonts w:ascii="Arial" w:hAnsi="Arial" w:cs="Arial"/>
                <w:b w:val="0"/>
                <w:webHidden/>
              </w:rPr>
              <w:fldChar w:fldCharType="end"/>
            </w:r>
          </w:hyperlink>
        </w:p>
        <w:p w14:paraId="0017EDD3" w14:textId="4720D80A"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40" w:history="1">
            <w:r w:rsidRPr="009C268D">
              <w:rPr>
                <w:rStyle w:val="Hyperlink"/>
                <w:rFonts w:ascii="Arial" w:eastAsia="Times New Roman" w:hAnsi="Arial" w:cs="Arial"/>
                <w:sz w:val="22"/>
                <w:szCs w:val="22"/>
                <w:lang w:val="es-419" w:eastAsia="es-419"/>
              </w:rPr>
              <w:t>Test TC:346-CP001 - Flujo basico</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_Toc90609640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35</w:t>
            </w:r>
            <w:r w:rsidRPr="009C268D">
              <w:rPr>
                <w:rFonts w:ascii="Arial" w:hAnsi="Arial" w:cs="Arial"/>
                <w:webHidden/>
                <w:sz w:val="22"/>
                <w:szCs w:val="22"/>
              </w:rPr>
              <w:fldChar w:fldCharType="end"/>
            </w:r>
          </w:hyperlink>
        </w:p>
        <w:p w14:paraId="310B7A1D" w14:textId="5DAF8418"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41" w:history="1">
            <w:r w:rsidRPr="009C268D">
              <w:rPr>
                <w:rStyle w:val="Hyperlink"/>
                <w:rFonts w:ascii="Arial" w:eastAsia="Times New Roman" w:hAnsi="Arial" w:cs="Arial"/>
                <w:sz w:val="22"/>
                <w:szCs w:val="22"/>
                <w:lang w:val="es-419" w:eastAsia="es-419"/>
              </w:rPr>
              <w:t>Test TC:295-CP002 - Menos de dos caracteres: "Nombres"</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_Toc90609641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36</w:t>
            </w:r>
            <w:r w:rsidRPr="009C268D">
              <w:rPr>
                <w:rFonts w:ascii="Arial" w:hAnsi="Arial" w:cs="Arial"/>
                <w:webHidden/>
                <w:sz w:val="22"/>
                <w:szCs w:val="22"/>
              </w:rPr>
              <w:fldChar w:fldCharType="end"/>
            </w:r>
          </w:hyperlink>
        </w:p>
        <w:p w14:paraId="205888CC" w14:textId="21C5B69F"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42" w:history="1">
            <w:r w:rsidRPr="009C268D">
              <w:rPr>
                <w:rStyle w:val="Hyperlink"/>
                <w:rFonts w:ascii="Arial" w:eastAsia="Times New Roman" w:hAnsi="Arial" w:cs="Arial"/>
                <w:sz w:val="22"/>
                <w:szCs w:val="22"/>
                <w:lang w:val="es-419" w:eastAsia="es-419"/>
              </w:rPr>
              <w:t>Test TC:296-CP003 - Más de 25 caracteres: "Nombres"</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_Toc90609642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36</w:t>
            </w:r>
            <w:r w:rsidRPr="009C268D">
              <w:rPr>
                <w:rFonts w:ascii="Arial" w:hAnsi="Arial" w:cs="Arial"/>
                <w:webHidden/>
                <w:sz w:val="22"/>
                <w:szCs w:val="22"/>
              </w:rPr>
              <w:fldChar w:fldCharType="end"/>
            </w:r>
          </w:hyperlink>
        </w:p>
        <w:p w14:paraId="7F84CE8D" w14:textId="263EEA9D"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43" w:history="1">
            <w:r w:rsidRPr="009C268D">
              <w:rPr>
                <w:rStyle w:val="Hyperlink"/>
                <w:rFonts w:ascii="Arial" w:eastAsia="Times New Roman" w:hAnsi="Arial" w:cs="Arial"/>
                <w:sz w:val="22"/>
                <w:szCs w:val="22"/>
                <w:lang w:val="es-419" w:eastAsia="es-419"/>
              </w:rPr>
              <w:t>Test TC:297-CP004 - Caracter no alfabético: "Nombres"</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_Toc90609643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37</w:t>
            </w:r>
            <w:r w:rsidRPr="009C268D">
              <w:rPr>
                <w:rFonts w:ascii="Arial" w:hAnsi="Arial" w:cs="Arial"/>
                <w:webHidden/>
                <w:sz w:val="22"/>
                <w:szCs w:val="22"/>
              </w:rPr>
              <w:fldChar w:fldCharType="end"/>
            </w:r>
          </w:hyperlink>
        </w:p>
        <w:p w14:paraId="24F4EC43" w14:textId="56295AB1"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44" w:history="1">
            <w:r w:rsidRPr="009C268D">
              <w:rPr>
                <w:rStyle w:val="Hyperlink"/>
                <w:rFonts w:ascii="Arial" w:eastAsia="Times New Roman" w:hAnsi="Arial" w:cs="Arial"/>
                <w:sz w:val="22"/>
                <w:szCs w:val="22"/>
                <w:lang w:val="es-419" w:eastAsia="es-419"/>
              </w:rPr>
              <w:t>Test TC:298-CP005 - Campo vacío: "Nombres"</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_Toc90609644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38</w:t>
            </w:r>
            <w:r w:rsidRPr="009C268D">
              <w:rPr>
                <w:rFonts w:ascii="Arial" w:hAnsi="Arial" w:cs="Arial"/>
                <w:webHidden/>
                <w:sz w:val="22"/>
                <w:szCs w:val="22"/>
              </w:rPr>
              <w:fldChar w:fldCharType="end"/>
            </w:r>
          </w:hyperlink>
        </w:p>
        <w:p w14:paraId="631895B0" w14:textId="7F9A5CC5"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45" w:history="1">
            <w:r w:rsidRPr="009C268D">
              <w:rPr>
                <w:rStyle w:val="Hyperlink"/>
                <w:rFonts w:ascii="Arial" w:eastAsia="Times New Roman" w:hAnsi="Arial" w:cs="Arial"/>
                <w:sz w:val="22"/>
                <w:szCs w:val="22"/>
                <w:lang w:val="es-419" w:eastAsia="es-419"/>
              </w:rPr>
              <w:t>Test TC:299-CP006 - Menos de dos caracteres: "Apellidos"</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_Toc90609645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39</w:t>
            </w:r>
            <w:r w:rsidRPr="009C268D">
              <w:rPr>
                <w:rFonts w:ascii="Arial" w:hAnsi="Arial" w:cs="Arial"/>
                <w:webHidden/>
                <w:sz w:val="22"/>
                <w:szCs w:val="22"/>
              </w:rPr>
              <w:fldChar w:fldCharType="end"/>
            </w:r>
          </w:hyperlink>
        </w:p>
        <w:p w14:paraId="4133687D" w14:textId="15D0983F"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46" w:history="1">
            <w:r w:rsidRPr="009C268D">
              <w:rPr>
                <w:rStyle w:val="Hyperlink"/>
                <w:rFonts w:ascii="Arial" w:eastAsia="Times New Roman" w:hAnsi="Arial" w:cs="Arial"/>
                <w:sz w:val="22"/>
                <w:szCs w:val="22"/>
                <w:lang w:val="es-419" w:eastAsia="es-419"/>
              </w:rPr>
              <w:t>Test TC:300-CP007 - Más de 25 caracteres: "Apellidos"</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_Toc90609646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39</w:t>
            </w:r>
            <w:r w:rsidRPr="009C268D">
              <w:rPr>
                <w:rFonts w:ascii="Arial" w:hAnsi="Arial" w:cs="Arial"/>
                <w:webHidden/>
                <w:sz w:val="22"/>
                <w:szCs w:val="22"/>
              </w:rPr>
              <w:fldChar w:fldCharType="end"/>
            </w:r>
          </w:hyperlink>
        </w:p>
        <w:p w14:paraId="6C3C5E4C" w14:textId="4B3883D4"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47" w:history="1">
            <w:r w:rsidRPr="009C268D">
              <w:rPr>
                <w:rStyle w:val="Hyperlink"/>
                <w:rFonts w:ascii="Arial" w:eastAsia="Times New Roman" w:hAnsi="Arial" w:cs="Arial"/>
                <w:sz w:val="22"/>
                <w:szCs w:val="22"/>
                <w:lang w:val="es-419" w:eastAsia="es-419"/>
              </w:rPr>
              <w:t>Test TC:301-CP008 - Caracter no alfabético: "Apellidos"</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_Toc90609647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40</w:t>
            </w:r>
            <w:r w:rsidRPr="009C268D">
              <w:rPr>
                <w:rFonts w:ascii="Arial" w:hAnsi="Arial" w:cs="Arial"/>
                <w:webHidden/>
                <w:sz w:val="22"/>
                <w:szCs w:val="22"/>
              </w:rPr>
              <w:fldChar w:fldCharType="end"/>
            </w:r>
          </w:hyperlink>
        </w:p>
        <w:p w14:paraId="62FA701C" w14:textId="31207854"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48" w:history="1">
            <w:r w:rsidRPr="009C268D">
              <w:rPr>
                <w:rStyle w:val="Hyperlink"/>
                <w:rFonts w:ascii="Arial" w:eastAsia="Times New Roman" w:hAnsi="Arial" w:cs="Arial"/>
                <w:sz w:val="22"/>
                <w:szCs w:val="22"/>
                <w:lang w:val="es-419" w:eastAsia="es-419"/>
              </w:rPr>
              <w:t>Test TC:302-CP009 - Campo vacío: "Apellidos"</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_Toc90609648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41</w:t>
            </w:r>
            <w:r w:rsidRPr="009C268D">
              <w:rPr>
                <w:rFonts w:ascii="Arial" w:hAnsi="Arial" w:cs="Arial"/>
                <w:webHidden/>
                <w:sz w:val="22"/>
                <w:szCs w:val="22"/>
              </w:rPr>
              <w:fldChar w:fldCharType="end"/>
            </w:r>
          </w:hyperlink>
        </w:p>
        <w:p w14:paraId="3CABCE98" w14:textId="2DEB4330"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49" w:history="1">
            <w:r w:rsidRPr="009C268D">
              <w:rPr>
                <w:rStyle w:val="Hyperlink"/>
                <w:rFonts w:ascii="Arial" w:eastAsia="Times New Roman" w:hAnsi="Arial" w:cs="Arial"/>
                <w:sz w:val="22"/>
                <w:szCs w:val="22"/>
                <w:lang w:val="es-419" w:eastAsia="es-419"/>
              </w:rPr>
              <w:t>Test TC:303-CP010 - No tiene el formato: "Cédula"</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_Toc90609649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42</w:t>
            </w:r>
            <w:r w:rsidRPr="009C268D">
              <w:rPr>
                <w:rFonts w:ascii="Arial" w:hAnsi="Arial" w:cs="Arial"/>
                <w:webHidden/>
                <w:sz w:val="22"/>
                <w:szCs w:val="22"/>
              </w:rPr>
              <w:fldChar w:fldCharType="end"/>
            </w:r>
          </w:hyperlink>
        </w:p>
        <w:p w14:paraId="262170B1" w14:textId="7F3ED1A3"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50" w:history="1">
            <w:r w:rsidRPr="009C268D">
              <w:rPr>
                <w:rStyle w:val="Hyperlink"/>
                <w:rFonts w:ascii="Arial" w:eastAsia="Times New Roman" w:hAnsi="Arial" w:cs="Arial"/>
                <w:sz w:val="22"/>
                <w:szCs w:val="22"/>
                <w:lang w:val="es-419" w:eastAsia="es-419"/>
              </w:rPr>
              <w:t>Test TC:305-CP011 - Campo vacío: "Cédula"</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_Toc90609650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43</w:t>
            </w:r>
            <w:r w:rsidRPr="009C268D">
              <w:rPr>
                <w:rFonts w:ascii="Arial" w:hAnsi="Arial" w:cs="Arial"/>
                <w:webHidden/>
                <w:sz w:val="22"/>
                <w:szCs w:val="22"/>
              </w:rPr>
              <w:fldChar w:fldCharType="end"/>
            </w:r>
          </w:hyperlink>
        </w:p>
        <w:p w14:paraId="6BECF71D" w14:textId="7B1C12A7"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51" w:history="1">
            <w:r w:rsidRPr="009C268D">
              <w:rPr>
                <w:rStyle w:val="Hyperlink"/>
                <w:rFonts w:ascii="Arial" w:eastAsia="Times New Roman" w:hAnsi="Arial" w:cs="Arial"/>
                <w:sz w:val="22"/>
                <w:szCs w:val="22"/>
                <w:lang w:val="es-419" w:eastAsia="es-419"/>
              </w:rPr>
              <w:t>Test TC:309-CP012 - Campo vacío: "Fecha"</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_Toc90609651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43</w:t>
            </w:r>
            <w:r w:rsidRPr="009C268D">
              <w:rPr>
                <w:rFonts w:ascii="Arial" w:hAnsi="Arial" w:cs="Arial"/>
                <w:webHidden/>
                <w:sz w:val="22"/>
                <w:szCs w:val="22"/>
              </w:rPr>
              <w:fldChar w:fldCharType="end"/>
            </w:r>
          </w:hyperlink>
        </w:p>
        <w:p w14:paraId="7CD0F1F1" w14:textId="4B0AF15D"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52" w:history="1">
            <w:r w:rsidRPr="009C268D">
              <w:rPr>
                <w:rStyle w:val="Hyperlink"/>
                <w:rFonts w:ascii="Arial" w:eastAsia="Times New Roman" w:hAnsi="Arial" w:cs="Arial"/>
                <w:sz w:val="22"/>
                <w:szCs w:val="22"/>
                <w:lang w:val="es-419" w:eastAsia="es-419"/>
              </w:rPr>
              <w:t>Test TC:310-CP013 - Más de 100 caracteres: "Dirección"</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_Toc90609652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44</w:t>
            </w:r>
            <w:r w:rsidRPr="009C268D">
              <w:rPr>
                <w:rFonts w:ascii="Arial" w:hAnsi="Arial" w:cs="Arial"/>
                <w:webHidden/>
                <w:sz w:val="22"/>
                <w:szCs w:val="22"/>
              </w:rPr>
              <w:fldChar w:fldCharType="end"/>
            </w:r>
          </w:hyperlink>
        </w:p>
        <w:p w14:paraId="76DEA5A8" w14:textId="175957DD" w:rsidR="00136748" w:rsidRPr="009C268D" w:rsidRDefault="00136748">
          <w:pPr>
            <w:pStyle w:val="TOC3"/>
            <w:tabs>
              <w:tab w:val="right" w:leader="dot" w:pos="8828"/>
            </w:tabs>
            <w:rPr>
              <w:rFonts w:ascii="Arial" w:eastAsiaTheme="minorEastAsia" w:hAnsi="Arial" w:cs="Arial"/>
              <w:sz w:val="22"/>
              <w:szCs w:val="22"/>
              <w:lang w:eastAsia="es-PA"/>
            </w:rPr>
          </w:pPr>
          <w:hyperlink w:anchor="_Toc90609653" w:history="1">
            <w:r w:rsidRPr="009C268D">
              <w:rPr>
                <w:rStyle w:val="Hyperlink"/>
                <w:rFonts w:ascii="Arial" w:eastAsia="Times New Roman" w:hAnsi="Arial" w:cs="Arial"/>
                <w:sz w:val="22"/>
                <w:szCs w:val="22"/>
                <w:lang w:val="es-419" w:eastAsia="es-419"/>
              </w:rPr>
              <w:t>Test TC:311-CP014 - Campo vacío: "Dirección"</w:t>
            </w:r>
            <w:r w:rsidRPr="009C268D">
              <w:rPr>
                <w:rFonts w:ascii="Arial" w:hAnsi="Arial" w:cs="Arial"/>
                <w:webHidden/>
                <w:sz w:val="22"/>
                <w:szCs w:val="22"/>
              </w:rPr>
              <w:tab/>
            </w:r>
            <w:r w:rsidRPr="009C268D">
              <w:rPr>
                <w:rFonts w:ascii="Arial" w:hAnsi="Arial" w:cs="Arial"/>
                <w:webHidden/>
                <w:sz w:val="22"/>
                <w:szCs w:val="22"/>
              </w:rPr>
              <w:fldChar w:fldCharType="begin"/>
            </w:r>
            <w:r w:rsidRPr="009C268D">
              <w:rPr>
                <w:rFonts w:ascii="Arial" w:hAnsi="Arial" w:cs="Arial"/>
                <w:webHidden/>
                <w:sz w:val="22"/>
                <w:szCs w:val="22"/>
              </w:rPr>
              <w:instrText xml:space="preserve"> PAGEREF _Toc90609653 \h </w:instrText>
            </w:r>
            <w:r w:rsidRPr="009C268D">
              <w:rPr>
                <w:rFonts w:ascii="Arial" w:hAnsi="Arial" w:cs="Arial"/>
                <w:webHidden/>
                <w:sz w:val="22"/>
                <w:szCs w:val="22"/>
              </w:rPr>
            </w:r>
            <w:r w:rsidRPr="009C268D">
              <w:rPr>
                <w:rFonts w:ascii="Arial" w:hAnsi="Arial" w:cs="Arial"/>
                <w:webHidden/>
                <w:sz w:val="22"/>
                <w:szCs w:val="22"/>
              </w:rPr>
              <w:fldChar w:fldCharType="separate"/>
            </w:r>
            <w:r w:rsidRPr="009C268D">
              <w:rPr>
                <w:rFonts w:ascii="Arial" w:hAnsi="Arial" w:cs="Arial"/>
                <w:webHidden/>
                <w:sz w:val="22"/>
                <w:szCs w:val="22"/>
              </w:rPr>
              <w:t>45</w:t>
            </w:r>
            <w:r w:rsidRPr="009C268D">
              <w:rPr>
                <w:rFonts w:ascii="Arial" w:hAnsi="Arial" w:cs="Arial"/>
                <w:webHidden/>
                <w:sz w:val="22"/>
                <w:szCs w:val="22"/>
              </w:rPr>
              <w:fldChar w:fldCharType="end"/>
            </w:r>
          </w:hyperlink>
        </w:p>
        <w:p w14:paraId="568608A7" w14:textId="617EB893" w:rsidR="00136748" w:rsidRPr="009C268D" w:rsidRDefault="00136748">
          <w:pPr>
            <w:pStyle w:val="TOC1"/>
            <w:tabs>
              <w:tab w:val="right" w:leader="dot" w:pos="8828"/>
            </w:tabs>
            <w:rPr>
              <w:rFonts w:ascii="Arial" w:eastAsiaTheme="minorEastAsia" w:hAnsi="Arial" w:cs="Arial"/>
              <w:b w:val="0"/>
              <w:i w:val="0"/>
              <w:sz w:val="22"/>
              <w:szCs w:val="22"/>
              <w:lang w:eastAsia="es-PA"/>
            </w:rPr>
          </w:pPr>
          <w:hyperlink w:anchor="_Toc90609654" w:history="1">
            <w:r w:rsidRPr="009C268D">
              <w:rPr>
                <w:rStyle w:val="Hyperlink"/>
                <w:rFonts w:ascii="Arial" w:hAnsi="Arial" w:cs="Arial"/>
                <w:b w:val="0"/>
                <w:i w:val="0"/>
                <w:sz w:val="22"/>
                <w:szCs w:val="22"/>
                <w:lang w:val="es-ES"/>
              </w:rPr>
              <w:t>Pruebas funcionales con Selenium IDE</w:t>
            </w:r>
            <w:r w:rsidRPr="009C268D">
              <w:rPr>
                <w:rFonts w:ascii="Arial" w:hAnsi="Arial" w:cs="Arial"/>
                <w:b w:val="0"/>
                <w:i w:val="0"/>
                <w:webHidden/>
                <w:sz w:val="22"/>
                <w:szCs w:val="22"/>
              </w:rPr>
              <w:tab/>
            </w:r>
            <w:r w:rsidRPr="009C268D">
              <w:rPr>
                <w:rFonts w:ascii="Arial" w:hAnsi="Arial" w:cs="Arial"/>
                <w:b w:val="0"/>
                <w:i w:val="0"/>
                <w:webHidden/>
                <w:sz w:val="22"/>
                <w:szCs w:val="22"/>
              </w:rPr>
              <w:fldChar w:fldCharType="begin"/>
            </w:r>
            <w:r w:rsidRPr="009C268D">
              <w:rPr>
                <w:rFonts w:ascii="Arial" w:hAnsi="Arial" w:cs="Arial"/>
                <w:b w:val="0"/>
                <w:i w:val="0"/>
                <w:webHidden/>
                <w:sz w:val="22"/>
                <w:szCs w:val="22"/>
              </w:rPr>
              <w:instrText xml:space="preserve"> PAGEREF _Toc90609654 \h </w:instrText>
            </w:r>
            <w:r w:rsidRPr="009C268D">
              <w:rPr>
                <w:rFonts w:ascii="Arial" w:hAnsi="Arial" w:cs="Arial"/>
                <w:b w:val="0"/>
                <w:i w:val="0"/>
                <w:webHidden/>
                <w:sz w:val="22"/>
                <w:szCs w:val="22"/>
              </w:rPr>
            </w:r>
            <w:r w:rsidRPr="009C268D">
              <w:rPr>
                <w:rFonts w:ascii="Arial" w:hAnsi="Arial" w:cs="Arial"/>
                <w:b w:val="0"/>
                <w:i w:val="0"/>
                <w:webHidden/>
                <w:sz w:val="22"/>
                <w:szCs w:val="22"/>
              </w:rPr>
              <w:fldChar w:fldCharType="separate"/>
            </w:r>
            <w:r w:rsidRPr="009C268D">
              <w:rPr>
                <w:rFonts w:ascii="Arial" w:hAnsi="Arial" w:cs="Arial"/>
                <w:b w:val="0"/>
                <w:i w:val="0"/>
                <w:webHidden/>
                <w:sz w:val="22"/>
                <w:szCs w:val="22"/>
              </w:rPr>
              <w:t>47</w:t>
            </w:r>
            <w:r w:rsidRPr="009C268D">
              <w:rPr>
                <w:rFonts w:ascii="Arial" w:hAnsi="Arial" w:cs="Arial"/>
                <w:b w:val="0"/>
                <w:i w:val="0"/>
                <w:webHidden/>
                <w:sz w:val="22"/>
                <w:szCs w:val="22"/>
              </w:rPr>
              <w:fldChar w:fldCharType="end"/>
            </w:r>
          </w:hyperlink>
        </w:p>
        <w:p w14:paraId="6F06DAC9" w14:textId="21BB06E8" w:rsidR="00136748" w:rsidRPr="009C268D" w:rsidRDefault="00136748">
          <w:pPr>
            <w:pStyle w:val="TOC2"/>
            <w:tabs>
              <w:tab w:val="right" w:leader="dot" w:pos="8828"/>
            </w:tabs>
            <w:rPr>
              <w:rFonts w:ascii="Arial" w:eastAsiaTheme="minorEastAsia" w:hAnsi="Arial" w:cs="Arial"/>
              <w:b w:val="0"/>
              <w:lang w:eastAsia="es-PA"/>
            </w:rPr>
          </w:pPr>
          <w:hyperlink w:anchor="_Toc90609655" w:history="1">
            <w:r w:rsidRPr="009C268D">
              <w:rPr>
                <w:rStyle w:val="Hyperlink"/>
                <w:rFonts w:ascii="Arial" w:hAnsi="Arial" w:cs="Arial"/>
                <w:b w:val="0"/>
                <w:lang w:val="es-ES"/>
              </w:rPr>
              <w:t>Registrar Paciente</w:t>
            </w:r>
            <w:r w:rsidRPr="009C268D">
              <w:rPr>
                <w:rFonts w:ascii="Arial" w:hAnsi="Arial" w:cs="Arial"/>
                <w:b w:val="0"/>
                <w:webHidden/>
              </w:rPr>
              <w:tab/>
            </w:r>
            <w:r w:rsidRPr="009C268D">
              <w:rPr>
                <w:rFonts w:ascii="Arial" w:hAnsi="Arial" w:cs="Arial"/>
                <w:b w:val="0"/>
                <w:webHidden/>
              </w:rPr>
              <w:fldChar w:fldCharType="begin"/>
            </w:r>
            <w:r w:rsidRPr="009C268D">
              <w:rPr>
                <w:rFonts w:ascii="Arial" w:hAnsi="Arial" w:cs="Arial"/>
                <w:b w:val="0"/>
                <w:webHidden/>
              </w:rPr>
              <w:instrText xml:space="preserve"> PAGEREF _Toc90609655 \h </w:instrText>
            </w:r>
            <w:r w:rsidRPr="009C268D">
              <w:rPr>
                <w:rFonts w:ascii="Arial" w:hAnsi="Arial" w:cs="Arial"/>
                <w:b w:val="0"/>
                <w:webHidden/>
              </w:rPr>
            </w:r>
            <w:r w:rsidRPr="009C268D">
              <w:rPr>
                <w:rFonts w:ascii="Arial" w:hAnsi="Arial" w:cs="Arial"/>
                <w:b w:val="0"/>
                <w:webHidden/>
              </w:rPr>
              <w:fldChar w:fldCharType="separate"/>
            </w:r>
            <w:r w:rsidRPr="009C268D">
              <w:rPr>
                <w:rFonts w:ascii="Arial" w:hAnsi="Arial" w:cs="Arial"/>
                <w:b w:val="0"/>
                <w:webHidden/>
              </w:rPr>
              <w:t>47</w:t>
            </w:r>
            <w:r w:rsidRPr="009C268D">
              <w:rPr>
                <w:rFonts w:ascii="Arial" w:hAnsi="Arial" w:cs="Arial"/>
                <w:b w:val="0"/>
                <w:webHidden/>
              </w:rPr>
              <w:fldChar w:fldCharType="end"/>
            </w:r>
          </w:hyperlink>
        </w:p>
        <w:p w14:paraId="75045557" w14:textId="7C20743E" w:rsidR="00136748" w:rsidRPr="009C268D" w:rsidRDefault="00136748">
          <w:pPr>
            <w:pStyle w:val="TOC2"/>
            <w:tabs>
              <w:tab w:val="right" w:leader="dot" w:pos="8828"/>
            </w:tabs>
            <w:rPr>
              <w:rFonts w:ascii="Arial" w:eastAsiaTheme="minorEastAsia" w:hAnsi="Arial" w:cs="Arial"/>
              <w:b w:val="0"/>
              <w:lang w:eastAsia="es-PA"/>
            </w:rPr>
          </w:pPr>
          <w:hyperlink w:anchor="_Toc90609656" w:history="1">
            <w:r w:rsidRPr="009C268D">
              <w:rPr>
                <w:rStyle w:val="Hyperlink"/>
                <w:rFonts w:ascii="Arial" w:hAnsi="Arial" w:cs="Arial"/>
                <w:b w:val="0"/>
                <w:lang w:val="en-US"/>
              </w:rPr>
              <w:t>Iniciar sesión</w:t>
            </w:r>
            <w:r w:rsidRPr="009C268D">
              <w:rPr>
                <w:rFonts w:ascii="Arial" w:hAnsi="Arial" w:cs="Arial"/>
                <w:b w:val="0"/>
                <w:webHidden/>
              </w:rPr>
              <w:tab/>
            </w:r>
            <w:r w:rsidRPr="009C268D">
              <w:rPr>
                <w:rFonts w:ascii="Arial" w:hAnsi="Arial" w:cs="Arial"/>
                <w:b w:val="0"/>
                <w:webHidden/>
              </w:rPr>
              <w:fldChar w:fldCharType="begin"/>
            </w:r>
            <w:r w:rsidRPr="009C268D">
              <w:rPr>
                <w:rFonts w:ascii="Arial" w:hAnsi="Arial" w:cs="Arial"/>
                <w:b w:val="0"/>
                <w:webHidden/>
              </w:rPr>
              <w:instrText xml:space="preserve"> PAGEREF _Toc90609656 \h </w:instrText>
            </w:r>
            <w:r w:rsidRPr="009C268D">
              <w:rPr>
                <w:rFonts w:ascii="Arial" w:hAnsi="Arial" w:cs="Arial"/>
                <w:b w:val="0"/>
                <w:webHidden/>
              </w:rPr>
            </w:r>
            <w:r w:rsidRPr="009C268D">
              <w:rPr>
                <w:rFonts w:ascii="Arial" w:hAnsi="Arial" w:cs="Arial"/>
                <w:b w:val="0"/>
                <w:webHidden/>
              </w:rPr>
              <w:fldChar w:fldCharType="separate"/>
            </w:r>
            <w:r w:rsidRPr="009C268D">
              <w:rPr>
                <w:rFonts w:ascii="Arial" w:hAnsi="Arial" w:cs="Arial"/>
                <w:b w:val="0"/>
                <w:webHidden/>
              </w:rPr>
              <w:t>62</w:t>
            </w:r>
            <w:r w:rsidRPr="009C268D">
              <w:rPr>
                <w:rFonts w:ascii="Arial" w:hAnsi="Arial" w:cs="Arial"/>
                <w:b w:val="0"/>
                <w:webHidden/>
              </w:rPr>
              <w:fldChar w:fldCharType="end"/>
            </w:r>
          </w:hyperlink>
        </w:p>
        <w:p w14:paraId="424AE26A" w14:textId="27A36819" w:rsidR="00136748" w:rsidRPr="009C268D" w:rsidRDefault="00136748">
          <w:pPr>
            <w:pStyle w:val="TOC2"/>
            <w:tabs>
              <w:tab w:val="right" w:leader="dot" w:pos="8828"/>
            </w:tabs>
            <w:rPr>
              <w:rFonts w:ascii="Arial" w:eastAsiaTheme="minorEastAsia" w:hAnsi="Arial" w:cs="Arial"/>
              <w:b w:val="0"/>
              <w:lang w:eastAsia="es-PA"/>
            </w:rPr>
          </w:pPr>
          <w:hyperlink w:anchor="_Toc90609657" w:history="1">
            <w:r w:rsidRPr="009C268D">
              <w:rPr>
                <w:rStyle w:val="Hyperlink"/>
                <w:rFonts w:ascii="Arial" w:hAnsi="Arial" w:cs="Arial"/>
                <w:b w:val="0"/>
                <w:lang w:val="es-419"/>
              </w:rPr>
              <w:t>Agendar cita médica</w:t>
            </w:r>
            <w:r w:rsidRPr="009C268D">
              <w:rPr>
                <w:rFonts w:ascii="Arial" w:hAnsi="Arial" w:cs="Arial"/>
                <w:b w:val="0"/>
                <w:webHidden/>
              </w:rPr>
              <w:tab/>
            </w:r>
            <w:r w:rsidRPr="009C268D">
              <w:rPr>
                <w:rFonts w:ascii="Arial" w:hAnsi="Arial" w:cs="Arial"/>
                <w:b w:val="0"/>
                <w:webHidden/>
              </w:rPr>
              <w:fldChar w:fldCharType="begin"/>
            </w:r>
            <w:r w:rsidRPr="009C268D">
              <w:rPr>
                <w:rFonts w:ascii="Arial" w:hAnsi="Arial" w:cs="Arial"/>
                <w:b w:val="0"/>
                <w:webHidden/>
              </w:rPr>
              <w:instrText xml:space="preserve"> PAGEREF _Toc90609657 \h </w:instrText>
            </w:r>
            <w:r w:rsidRPr="009C268D">
              <w:rPr>
                <w:rFonts w:ascii="Arial" w:hAnsi="Arial" w:cs="Arial"/>
                <w:b w:val="0"/>
                <w:webHidden/>
              </w:rPr>
            </w:r>
            <w:r w:rsidRPr="009C268D">
              <w:rPr>
                <w:rFonts w:ascii="Arial" w:hAnsi="Arial" w:cs="Arial"/>
                <w:b w:val="0"/>
                <w:webHidden/>
              </w:rPr>
              <w:fldChar w:fldCharType="separate"/>
            </w:r>
            <w:r w:rsidRPr="009C268D">
              <w:rPr>
                <w:rFonts w:ascii="Arial" w:hAnsi="Arial" w:cs="Arial"/>
                <w:b w:val="0"/>
                <w:webHidden/>
              </w:rPr>
              <w:t>67</w:t>
            </w:r>
            <w:r w:rsidRPr="009C268D">
              <w:rPr>
                <w:rFonts w:ascii="Arial" w:hAnsi="Arial" w:cs="Arial"/>
                <w:b w:val="0"/>
                <w:webHidden/>
              </w:rPr>
              <w:fldChar w:fldCharType="end"/>
            </w:r>
          </w:hyperlink>
        </w:p>
        <w:p w14:paraId="4DDCE76E" w14:textId="1F52D0CE" w:rsidR="00136748" w:rsidRPr="009C268D" w:rsidRDefault="00136748">
          <w:pPr>
            <w:pStyle w:val="TOC2"/>
            <w:tabs>
              <w:tab w:val="right" w:leader="dot" w:pos="8828"/>
            </w:tabs>
            <w:rPr>
              <w:rFonts w:ascii="Arial" w:eastAsiaTheme="minorEastAsia" w:hAnsi="Arial" w:cs="Arial"/>
              <w:b w:val="0"/>
              <w:lang w:eastAsia="es-PA"/>
            </w:rPr>
          </w:pPr>
          <w:hyperlink w:anchor="_Toc90609658" w:history="1">
            <w:r w:rsidRPr="009C268D">
              <w:rPr>
                <w:rStyle w:val="Hyperlink"/>
                <w:rFonts w:ascii="Arial" w:hAnsi="Arial" w:cs="Arial"/>
                <w:b w:val="0"/>
                <w:lang w:val="es-419"/>
              </w:rPr>
              <w:t>Cancelar cita</w:t>
            </w:r>
            <w:r w:rsidRPr="009C268D">
              <w:rPr>
                <w:rFonts w:ascii="Arial" w:hAnsi="Arial" w:cs="Arial"/>
                <w:b w:val="0"/>
                <w:webHidden/>
              </w:rPr>
              <w:tab/>
            </w:r>
            <w:r w:rsidRPr="009C268D">
              <w:rPr>
                <w:rFonts w:ascii="Arial" w:hAnsi="Arial" w:cs="Arial"/>
                <w:b w:val="0"/>
                <w:webHidden/>
              </w:rPr>
              <w:fldChar w:fldCharType="begin"/>
            </w:r>
            <w:r w:rsidRPr="009C268D">
              <w:rPr>
                <w:rFonts w:ascii="Arial" w:hAnsi="Arial" w:cs="Arial"/>
                <w:b w:val="0"/>
                <w:webHidden/>
              </w:rPr>
              <w:instrText xml:space="preserve"> PAGEREF _Toc90609658 \h </w:instrText>
            </w:r>
            <w:r w:rsidRPr="009C268D">
              <w:rPr>
                <w:rFonts w:ascii="Arial" w:hAnsi="Arial" w:cs="Arial"/>
                <w:b w:val="0"/>
                <w:webHidden/>
              </w:rPr>
            </w:r>
            <w:r w:rsidRPr="009C268D">
              <w:rPr>
                <w:rFonts w:ascii="Arial" w:hAnsi="Arial" w:cs="Arial"/>
                <w:b w:val="0"/>
                <w:webHidden/>
              </w:rPr>
              <w:fldChar w:fldCharType="separate"/>
            </w:r>
            <w:r w:rsidRPr="009C268D">
              <w:rPr>
                <w:rFonts w:ascii="Arial" w:hAnsi="Arial" w:cs="Arial"/>
                <w:b w:val="0"/>
                <w:webHidden/>
              </w:rPr>
              <w:t>77</w:t>
            </w:r>
            <w:r w:rsidRPr="009C268D">
              <w:rPr>
                <w:rFonts w:ascii="Arial" w:hAnsi="Arial" w:cs="Arial"/>
                <w:b w:val="0"/>
                <w:webHidden/>
              </w:rPr>
              <w:fldChar w:fldCharType="end"/>
            </w:r>
          </w:hyperlink>
        </w:p>
        <w:p w14:paraId="2EA74885" w14:textId="171545AF" w:rsidR="00136748" w:rsidRPr="009C268D" w:rsidRDefault="00136748">
          <w:pPr>
            <w:pStyle w:val="TOC2"/>
            <w:tabs>
              <w:tab w:val="right" w:leader="dot" w:pos="8828"/>
            </w:tabs>
            <w:rPr>
              <w:rFonts w:ascii="Arial" w:eastAsiaTheme="minorEastAsia" w:hAnsi="Arial" w:cs="Arial"/>
              <w:b w:val="0"/>
              <w:lang w:eastAsia="es-PA"/>
            </w:rPr>
          </w:pPr>
          <w:hyperlink w:anchor="_Toc90609659" w:history="1">
            <w:r w:rsidRPr="009C268D">
              <w:rPr>
                <w:rStyle w:val="Hyperlink"/>
                <w:rFonts w:ascii="Arial" w:hAnsi="Arial" w:cs="Arial"/>
                <w:b w:val="0"/>
                <w:lang w:val="es-ES"/>
              </w:rPr>
              <w:t>Reporte de Ejecuciones</w:t>
            </w:r>
            <w:r w:rsidRPr="009C268D">
              <w:rPr>
                <w:rFonts w:ascii="Arial" w:hAnsi="Arial" w:cs="Arial"/>
                <w:b w:val="0"/>
                <w:webHidden/>
              </w:rPr>
              <w:tab/>
            </w:r>
            <w:r w:rsidRPr="009C268D">
              <w:rPr>
                <w:rFonts w:ascii="Arial" w:hAnsi="Arial" w:cs="Arial"/>
                <w:b w:val="0"/>
                <w:webHidden/>
              </w:rPr>
              <w:fldChar w:fldCharType="begin"/>
            </w:r>
            <w:r w:rsidRPr="009C268D">
              <w:rPr>
                <w:rFonts w:ascii="Arial" w:hAnsi="Arial" w:cs="Arial"/>
                <w:b w:val="0"/>
                <w:webHidden/>
              </w:rPr>
              <w:instrText xml:space="preserve"> PAGEREF _Toc90609659 \h </w:instrText>
            </w:r>
            <w:r w:rsidRPr="009C268D">
              <w:rPr>
                <w:rFonts w:ascii="Arial" w:hAnsi="Arial" w:cs="Arial"/>
                <w:b w:val="0"/>
                <w:webHidden/>
              </w:rPr>
            </w:r>
            <w:r w:rsidRPr="009C268D">
              <w:rPr>
                <w:rFonts w:ascii="Arial" w:hAnsi="Arial" w:cs="Arial"/>
                <w:b w:val="0"/>
                <w:webHidden/>
              </w:rPr>
              <w:fldChar w:fldCharType="separate"/>
            </w:r>
            <w:r w:rsidRPr="009C268D">
              <w:rPr>
                <w:rFonts w:ascii="Arial" w:hAnsi="Arial" w:cs="Arial"/>
                <w:b w:val="0"/>
                <w:webHidden/>
              </w:rPr>
              <w:t>86</w:t>
            </w:r>
            <w:r w:rsidRPr="009C268D">
              <w:rPr>
                <w:rFonts w:ascii="Arial" w:hAnsi="Arial" w:cs="Arial"/>
                <w:b w:val="0"/>
                <w:webHidden/>
              </w:rPr>
              <w:fldChar w:fldCharType="end"/>
            </w:r>
          </w:hyperlink>
        </w:p>
        <w:p w14:paraId="6295DCD2" w14:textId="609F957A" w:rsidR="00136748" w:rsidRPr="009C268D" w:rsidRDefault="00136748">
          <w:pPr>
            <w:pStyle w:val="TOC1"/>
            <w:tabs>
              <w:tab w:val="right" w:leader="dot" w:pos="8828"/>
            </w:tabs>
            <w:rPr>
              <w:rFonts w:ascii="Arial" w:eastAsiaTheme="minorEastAsia" w:hAnsi="Arial" w:cs="Arial"/>
              <w:b w:val="0"/>
              <w:i w:val="0"/>
              <w:sz w:val="22"/>
              <w:szCs w:val="22"/>
              <w:lang w:eastAsia="es-PA"/>
            </w:rPr>
          </w:pPr>
          <w:hyperlink w:anchor="_Toc90609660" w:history="1">
            <w:r w:rsidRPr="009C268D">
              <w:rPr>
                <w:rStyle w:val="Hyperlink"/>
                <w:rFonts w:ascii="Arial" w:hAnsi="Arial" w:cs="Arial"/>
                <w:b w:val="0"/>
                <w:i w:val="0"/>
                <w:sz w:val="22"/>
                <w:szCs w:val="22"/>
                <w:lang w:val="es-ES"/>
              </w:rPr>
              <w:t>Pruebas unitarias con PHPUnit.</w:t>
            </w:r>
            <w:r w:rsidRPr="009C268D">
              <w:rPr>
                <w:rFonts w:ascii="Arial" w:hAnsi="Arial" w:cs="Arial"/>
                <w:b w:val="0"/>
                <w:i w:val="0"/>
                <w:webHidden/>
                <w:sz w:val="22"/>
                <w:szCs w:val="22"/>
              </w:rPr>
              <w:tab/>
            </w:r>
            <w:r w:rsidRPr="009C268D">
              <w:rPr>
                <w:rFonts w:ascii="Arial" w:hAnsi="Arial" w:cs="Arial"/>
                <w:b w:val="0"/>
                <w:i w:val="0"/>
                <w:webHidden/>
                <w:sz w:val="22"/>
                <w:szCs w:val="22"/>
              </w:rPr>
              <w:fldChar w:fldCharType="begin"/>
            </w:r>
            <w:r w:rsidRPr="009C268D">
              <w:rPr>
                <w:rFonts w:ascii="Arial" w:hAnsi="Arial" w:cs="Arial"/>
                <w:b w:val="0"/>
                <w:i w:val="0"/>
                <w:webHidden/>
                <w:sz w:val="22"/>
                <w:szCs w:val="22"/>
              </w:rPr>
              <w:instrText xml:space="preserve"> PAGEREF _Toc90609660 \h </w:instrText>
            </w:r>
            <w:r w:rsidRPr="009C268D">
              <w:rPr>
                <w:rFonts w:ascii="Arial" w:hAnsi="Arial" w:cs="Arial"/>
                <w:b w:val="0"/>
                <w:i w:val="0"/>
                <w:webHidden/>
                <w:sz w:val="22"/>
                <w:szCs w:val="22"/>
              </w:rPr>
            </w:r>
            <w:r w:rsidRPr="009C268D">
              <w:rPr>
                <w:rFonts w:ascii="Arial" w:hAnsi="Arial" w:cs="Arial"/>
                <w:b w:val="0"/>
                <w:i w:val="0"/>
                <w:webHidden/>
                <w:sz w:val="22"/>
                <w:szCs w:val="22"/>
              </w:rPr>
              <w:fldChar w:fldCharType="separate"/>
            </w:r>
            <w:r w:rsidRPr="009C268D">
              <w:rPr>
                <w:rFonts w:ascii="Arial" w:hAnsi="Arial" w:cs="Arial"/>
                <w:b w:val="0"/>
                <w:i w:val="0"/>
                <w:webHidden/>
                <w:sz w:val="22"/>
                <w:szCs w:val="22"/>
              </w:rPr>
              <w:t>88</w:t>
            </w:r>
            <w:r w:rsidRPr="009C268D">
              <w:rPr>
                <w:rFonts w:ascii="Arial" w:hAnsi="Arial" w:cs="Arial"/>
                <w:b w:val="0"/>
                <w:i w:val="0"/>
                <w:webHidden/>
                <w:sz w:val="22"/>
                <w:szCs w:val="22"/>
              </w:rPr>
              <w:fldChar w:fldCharType="end"/>
            </w:r>
          </w:hyperlink>
        </w:p>
        <w:p w14:paraId="2A456192" w14:textId="32F310EA" w:rsidR="00136748" w:rsidRPr="009C268D" w:rsidRDefault="00136748">
          <w:pPr>
            <w:pStyle w:val="TOC1"/>
            <w:tabs>
              <w:tab w:val="right" w:leader="dot" w:pos="8828"/>
            </w:tabs>
            <w:rPr>
              <w:rFonts w:ascii="Arial" w:eastAsiaTheme="minorEastAsia" w:hAnsi="Arial" w:cs="Arial"/>
              <w:b w:val="0"/>
              <w:i w:val="0"/>
              <w:sz w:val="22"/>
              <w:szCs w:val="22"/>
              <w:lang w:eastAsia="es-PA"/>
            </w:rPr>
          </w:pPr>
          <w:hyperlink w:anchor="_Toc90609661" w:history="1">
            <w:r w:rsidRPr="009C268D">
              <w:rPr>
                <w:rStyle w:val="Hyperlink"/>
                <w:rFonts w:ascii="Arial" w:hAnsi="Arial" w:cs="Arial"/>
                <w:b w:val="0"/>
                <w:i w:val="0"/>
                <w:sz w:val="22"/>
                <w:szCs w:val="22"/>
                <w:lang w:val="es-ES"/>
              </w:rPr>
              <w:t>Clase: PacienteModelTest</w:t>
            </w:r>
            <w:r w:rsidRPr="009C268D">
              <w:rPr>
                <w:rFonts w:ascii="Arial" w:hAnsi="Arial" w:cs="Arial"/>
                <w:b w:val="0"/>
                <w:i w:val="0"/>
                <w:webHidden/>
                <w:sz w:val="22"/>
                <w:szCs w:val="22"/>
              </w:rPr>
              <w:tab/>
            </w:r>
            <w:r w:rsidRPr="009C268D">
              <w:rPr>
                <w:rFonts w:ascii="Arial" w:hAnsi="Arial" w:cs="Arial"/>
                <w:b w:val="0"/>
                <w:i w:val="0"/>
                <w:webHidden/>
                <w:sz w:val="22"/>
                <w:szCs w:val="22"/>
              </w:rPr>
              <w:fldChar w:fldCharType="begin"/>
            </w:r>
            <w:r w:rsidRPr="009C268D">
              <w:rPr>
                <w:rFonts w:ascii="Arial" w:hAnsi="Arial" w:cs="Arial"/>
                <w:b w:val="0"/>
                <w:i w:val="0"/>
                <w:webHidden/>
                <w:sz w:val="22"/>
                <w:szCs w:val="22"/>
              </w:rPr>
              <w:instrText xml:space="preserve"> PAGEREF _Toc90609661 \h </w:instrText>
            </w:r>
            <w:r w:rsidRPr="009C268D">
              <w:rPr>
                <w:rFonts w:ascii="Arial" w:hAnsi="Arial" w:cs="Arial"/>
                <w:b w:val="0"/>
                <w:i w:val="0"/>
                <w:webHidden/>
                <w:sz w:val="22"/>
                <w:szCs w:val="22"/>
              </w:rPr>
            </w:r>
            <w:r w:rsidRPr="009C268D">
              <w:rPr>
                <w:rFonts w:ascii="Arial" w:hAnsi="Arial" w:cs="Arial"/>
                <w:b w:val="0"/>
                <w:i w:val="0"/>
                <w:webHidden/>
                <w:sz w:val="22"/>
                <w:szCs w:val="22"/>
              </w:rPr>
              <w:fldChar w:fldCharType="separate"/>
            </w:r>
            <w:r w:rsidRPr="009C268D">
              <w:rPr>
                <w:rFonts w:ascii="Arial" w:hAnsi="Arial" w:cs="Arial"/>
                <w:b w:val="0"/>
                <w:i w:val="0"/>
                <w:webHidden/>
                <w:sz w:val="22"/>
                <w:szCs w:val="22"/>
              </w:rPr>
              <w:t>88</w:t>
            </w:r>
            <w:r w:rsidRPr="009C268D">
              <w:rPr>
                <w:rFonts w:ascii="Arial" w:hAnsi="Arial" w:cs="Arial"/>
                <w:b w:val="0"/>
                <w:i w:val="0"/>
                <w:webHidden/>
                <w:sz w:val="22"/>
                <w:szCs w:val="22"/>
              </w:rPr>
              <w:fldChar w:fldCharType="end"/>
            </w:r>
          </w:hyperlink>
        </w:p>
        <w:p w14:paraId="42BCEC7D" w14:textId="0609D221" w:rsidR="00136748" w:rsidRPr="009C268D" w:rsidRDefault="00136748">
          <w:pPr>
            <w:pStyle w:val="TOC2"/>
            <w:tabs>
              <w:tab w:val="right" w:leader="dot" w:pos="8828"/>
            </w:tabs>
            <w:rPr>
              <w:rFonts w:ascii="Arial" w:eastAsiaTheme="minorEastAsia" w:hAnsi="Arial" w:cs="Arial"/>
              <w:b w:val="0"/>
              <w:lang w:eastAsia="es-PA"/>
            </w:rPr>
          </w:pPr>
          <w:hyperlink w:anchor="_Toc90609662" w:history="1">
            <w:r w:rsidRPr="009C268D">
              <w:rPr>
                <w:rStyle w:val="Hyperlink"/>
                <w:rFonts w:ascii="Arial" w:hAnsi="Arial" w:cs="Arial"/>
                <w:b w:val="0"/>
                <w:lang w:val="es-ES"/>
              </w:rPr>
              <w:t>Método VerificarPaciente</w:t>
            </w:r>
            <w:r w:rsidRPr="009C268D">
              <w:rPr>
                <w:rFonts w:ascii="Arial" w:hAnsi="Arial" w:cs="Arial"/>
                <w:b w:val="0"/>
                <w:webHidden/>
              </w:rPr>
              <w:tab/>
            </w:r>
            <w:r w:rsidRPr="009C268D">
              <w:rPr>
                <w:rFonts w:ascii="Arial" w:hAnsi="Arial" w:cs="Arial"/>
                <w:b w:val="0"/>
                <w:webHidden/>
              </w:rPr>
              <w:fldChar w:fldCharType="begin"/>
            </w:r>
            <w:r w:rsidRPr="009C268D">
              <w:rPr>
                <w:rFonts w:ascii="Arial" w:hAnsi="Arial" w:cs="Arial"/>
                <w:b w:val="0"/>
                <w:webHidden/>
              </w:rPr>
              <w:instrText xml:space="preserve"> PAGEREF _Toc90609662 \h </w:instrText>
            </w:r>
            <w:r w:rsidRPr="009C268D">
              <w:rPr>
                <w:rFonts w:ascii="Arial" w:hAnsi="Arial" w:cs="Arial"/>
                <w:b w:val="0"/>
                <w:webHidden/>
              </w:rPr>
            </w:r>
            <w:r w:rsidRPr="009C268D">
              <w:rPr>
                <w:rFonts w:ascii="Arial" w:hAnsi="Arial" w:cs="Arial"/>
                <w:b w:val="0"/>
                <w:webHidden/>
              </w:rPr>
              <w:fldChar w:fldCharType="separate"/>
            </w:r>
            <w:r w:rsidRPr="009C268D">
              <w:rPr>
                <w:rFonts w:ascii="Arial" w:hAnsi="Arial" w:cs="Arial"/>
                <w:b w:val="0"/>
                <w:webHidden/>
              </w:rPr>
              <w:t>88</w:t>
            </w:r>
            <w:r w:rsidRPr="009C268D">
              <w:rPr>
                <w:rFonts w:ascii="Arial" w:hAnsi="Arial" w:cs="Arial"/>
                <w:b w:val="0"/>
                <w:webHidden/>
              </w:rPr>
              <w:fldChar w:fldCharType="end"/>
            </w:r>
          </w:hyperlink>
        </w:p>
        <w:p w14:paraId="64C95811" w14:textId="0F6542EA" w:rsidR="00136748" w:rsidRPr="009C268D" w:rsidRDefault="00136748">
          <w:pPr>
            <w:pStyle w:val="TOC2"/>
            <w:tabs>
              <w:tab w:val="right" w:leader="dot" w:pos="8828"/>
            </w:tabs>
            <w:rPr>
              <w:rFonts w:ascii="Arial" w:eastAsiaTheme="minorEastAsia" w:hAnsi="Arial" w:cs="Arial"/>
              <w:b w:val="0"/>
              <w:lang w:eastAsia="es-PA"/>
            </w:rPr>
          </w:pPr>
          <w:hyperlink w:anchor="_Toc90609663" w:history="1">
            <w:r w:rsidRPr="009C268D">
              <w:rPr>
                <w:rStyle w:val="Hyperlink"/>
                <w:rFonts w:ascii="Arial" w:hAnsi="Arial" w:cs="Arial"/>
                <w:b w:val="0"/>
                <w:lang w:val="es-ES"/>
              </w:rPr>
              <w:t>Método VerificarDatosPaciente</w:t>
            </w:r>
            <w:r w:rsidRPr="009C268D">
              <w:rPr>
                <w:rFonts w:ascii="Arial" w:hAnsi="Arial" w:cs="Arial"/>
                <w:b w:val="0"/>
                <w:webHidden/>
              </w:rPr>
              <w:tab/>
            </w:r>
            <w:r w:rsidRPr="009C268D">
              <w:rPr>
                <w:rFonts w:ascii="Arial" w:hAnsi="Arial" w:cs="Arial"/>
                <w:b w:val="0"/>
                <w:webHidden/>
              </w:rPr>
              <w:fldChar w:fldCharType="begin"/>
            </w:r>
            <w:r w:rsidRPr="009C268D">
              <w:rPr>
                <w:rFonts w:ascii="Arial" w:hAnsi="Arial" w:cs="Arial"/>
                <w:b w:val="0"/>
                <w:webHidden/>
              </w:rPr>
              <w:instrText xml:space="preserve"> PAGEREF _Toc90609663 \h </w:instrText>
            </w:r>
            <w:r w:rsidRPr="009C268D">
              <w:rPr>
                <w:rFonts w:ascii="Arial" w:hAnsi="Arial" w:cs="Arial"/>
                <w:b w:val="0"/>
                <w:webHidden/>
              </w:rPr>
            </w:r>
            <w:r w:rsidRPr="009C268D">
              <w:rPr>
                <w:rFonts w:ascii="Arial" w:hAnsi="Arial" w:cs="Arial"/>
                <w:b w:val="0"/>
                <w:webHidden/>
              </w:rPr>
              <w:fldChar w:fldCharType="separate"/>
            </w:r>
            <w:r w:rsidRPr="009C268D">
              <w:rPr>
                <w:rFonts w:ascii="Arial" w:hAnsi="Arial" w:cs="Arial"/>
                <w:b w:val="0"/>
                <w:webHidden/>
              </w:rPr>
              <w:t>89</w:t>
            </w:r>
            <w:r w:rsidRPr="009C268D">
              <w:rPr>
                <w:rFonts w:ascii="Arial" w:hAnsi="Arial" w:cs="Arial"/>
                <w:b w:val="0"/>
                <w:webHidden/>
              </w:rPr>
              <w:fldChar w:fldCharType="end"/>
            </w:r>
          </w:hyperlink>
        </w:p>
        <w:p w14:paraId="1B446A28" w14:textId="4CB50FFD" w:rsidR="00136748" w:rsidRPr="009C268D" w:rsidRDefault="00136748">
          <w:pPr>
            <w:pStyle w:val="TOC2"/>
            <w:tabs>
              <w:tab w:val="right" w:leader="dot" w:pos="8828"/>
            </w:tabs>
            <w:rPr>
              <w:rFonts w:ascii="Arial" w:eastAsiaTheme="minorEastAsia" w:hAnsi="Arial" w:cs="Arial"/>
              <w:b w:val="0"/>
              <w:lang w:eastAsia="es-PA"/>
            </w:rPr>
          </w:pPr>
          <w:hyperlink w:anchor="_Toc90609664" w:history="1">
            <w:r w:rsidRPr="009C268D">
              <w:rPr>
                <w:rStyle w:val="Hyperlink"/>
                <w:rFonts w:ascii="Arial" w:hAnsi="Arial" w:cs="Arial"/>
                <w:b w:val="0"/>
                <w:lang w:val="es-ES"/>
              </w:rPr>
              <w:t>Método verificarDatosCita</w:t>
            </w:r>
            <w:r w:rsidRPr="009C268D">
              <w:rPr>
                <w:rFonts w:ascii="Arial" w:hAnsi="Arial" w:cs="Arial"/>
                <w:b w:val="0"/>
                <w:webHidden/>
              </w:rPr>
              <w:tab/>
            </w:r>
            <w:r w:rsidRPr="009C268D">
              <w:rPr>
                <w:rFonts w:ascii="Arial" w:hAnsi="Arial" w:cs="Arial"/>
                <w:b w:val="0"/>
                <w:webHidden/>
              </w:rPr>
              <w:fldChar w:fldCharType="begin"/>
            </w:r>
            <w:r w:rsidRPr="009C268D">
              <w:rPr>
                <w:rFonts w:ascii="Arial" w:hAnsi="Arial" w:cs="Arial"/>
                <w:b w:val="0"/>
                <w:webHidden/>
              </w:rPr>
              <w:instrText xml:space="preserve"> PAGEREF _Toc90609664 \h </w:instrText>
            </w:r>
            <w:r w:rsidRPr="009C268D">
              <w:rPr>
                <w:rFonts w:ascii="Arial" w:hAnsi="Arial" w:cs="Arial"/>
                <w:b w:val="0"/>
                <w:webHidden/>
              </w:rPr>
            </w:r>
            <w:r w:rsidRPr="009C268D">
              <w:rPr>
                <w:rFonts w:ascii="Arial" w:hAnsi="Arial" w:cs="Arial"/>
                <w:b w:val="0"/>
                <w:webHidden/>
              </w:rPr>
              <w:fldChar w:fldCharType="separate"/>
            </w:r>
            <w:r w:rsidRPr="009C268D">
              <w:rPr>
                <w:rFonts w:ascii="Arial" w:hAnsi="Arial" w:cs="Arial"/>
                <w:b w:val="0"/>
                <w:webHidden/>
              </w:rPr>
              <w:t>90</w:t>
            </w:r>
            <w:r w:rsidRPr="009C268D">
              <w:rPr>
                <w:rFonts w:ascii="Arial" w:hAnsi="Arial" w:cs="Arial"/>
                <w:b w:val="0"/>
                <w:webHidden/>
              </w:rPr>
              <w:fldChar w:fldCharType="end"/>
            </w:r>
          </w:hyperlink>
        </w:p>
        <w:p w14:paraId="2AA93C2D" w14:textId="07921457" w:rsidR="00136748" w:rsidRPr="009C268D" w:rsidRDefault="00136748">
          <w:pPr>
            <w:pStyle w:val="TOC1"/>
            <w:tabs>
              <w:tab w:val="right" w:leader="dot" w:pos="8828"/>
            </w:tabs>
            <w:rPr>
              <w:rFonts w:ascii="Arial" w:eastAsiaTheme="minorEastAsia" w:hAnsi="Arial" w:cs="Arial"/>
              <w:b w:val="0"/>
              <w:i w:val="0"/>
              <w:sz w:val="22"/>
              <w:szCs w:val="22"/>
              <w:lang w:eastAsia="es-PA"/>
            </w:rPr>
          </w:pPr>
          <w:hyperlink w:anchor="_Toc90609665" w:history="1">
            <w:r w:rsidRPr="009C268D">
              <w:rPr>
                <w:rStyle w:val="Hyperlink"/>
                <w:rFonts w:ascii="Arial" w:hAnsi="Arial" w:cs="Arial"/>
                <w:b w:val="0"/>
                <w:i w:val="0"/>
                <w:sz w:val="22"/>
                <w:szCs w:val="22"/>
                <w:lang w:val="es-ES"/>
              </w:rPr>
              <w:t>Clase MedicoModelTest</w:t>
            </w:r>
            <w:r w:rsidRPr="009C268D">
              <w:rPr>
                <w:rFonts w:ascii="Arial" w:hAnsi="Arial" w:cs="Arial"/>
                <w:b w:val="0"/>
                <w:i w:val="0"/>
                <w:webHidden/>
                <w:sz w:val="22"/>
                <w:szCs w:val="22"/>
              </w:rPr>
              <w:tab/>
            </w:r>
            <w:r w:rsidRPr="009C268D">
              <w:rPr>
                <w:rFonts w:ascii="Arial" w:hAnsi="Arial" w:cs="Arial"/>
                <w:b w:val="0"/>
                <w:i w:val="0"/>
                <w:webHidden/>
                <w:sz w:val="22"/>
                <w:szCs w:val="22"/>
              </w:rPr>
              <w:fldChar w:fldCharType="begin"/>
            </w:r>
            <w:r w:rsidRPr="009C268D">
              <w:rPr>
                <w:rFonts w:ascii="Arial" w:hAnsi="Arial" w:cs="Arial"/>
                <w:b w:val="0"/>
                <w:i w:val="0"/>
                <w:webHidden/>
                <w:sz w:val="22"/>
                <w:szCs w:val="22"/>
              </w:rPr>
              <w:instrText xml:space="preserve"> PAGEREF _Toc90609665 \h </w:instrText>
            </w:r>
            <w:r w:rsidRPr="009C268D">
              <w:rPr>
                <w:rFonts w:ascii="Arial" w:hAnsi="Arial" w:cs="Arial"/>
                <w:b w:val="0"/>
                <w:i w:val="0"/>
                <w:webHidden/>
                <w:sz w:val="22"/>
                <w:szCs w:val="22"/>
              </w:rPr>
            </w:r>
            <w:r w:rsidRPr="009C268D">
              <w:rPr>
                <w:rFonts w:ascii="Arial" w:hAnsi="Arial" w:cs="Arial"/>
                <w:b w:val="0"/>
                <w:i w:val="0"/>
                <w:webHidden/>
                <w:sz w:val="22"/>
                <w:szCs w:val="22"/>
              </w:rPr>
              <w:fldChar w:fldCharType="separate"/>
            </w:r>
            <w:r w:rsidRPr="009C268D">
              <w:rPr>
                <w:rFonts w:ascii="Arial" w:hAnsi="Arial" w:cs="Arial"/>
                <w:b w:val="0"/>
                <w:i w:val="0"/>
                <w:webHidden/>
                <w:sz w:val="22"/>
                <w:szCs w:val="22"/>
              </w:rPr>
              <w:t>91</w:t>
            </w:r>
            <w:r w:rsidRPr="009C268D">
              <w:rPr>
                <w:rFonts w:ascii="Arial" w:hAnsi="Arial" w:cs="Arial"/>
                <w:b w:val="0"/>
                <w:i w:val="0"/>
                <w:webHidden/>
                <w:sz w:val="22"/>
                <w:szCs w:val="22"/>
              </w:rPr>
              <w:fldChar w:fldCharType="end"/>
            </w:r>
          </w:hyperlink>
        </w:p>
        <w:p w14:paraId="3976544D" w14:textId="75E525C5" w:rsidR="00136748" w:rsidRPr="009C268D" w:rsidRDefault="00136748">
          <w:pPr>
            <w:pStyle w:val="TOC2"/>
            <w:tabs>
              <w:tab w:val="right" w:leader="dot" w:pos="8828"/>
            </w:tabs>
            <w:rPr>
              <w:rFonts w:ascii="Arial" w:eastAsiaTheme="minorEastAsia" w:hAnsi="Arial" w:cs="Arial"/>
              <w:b w:val="0"/>
              <w:lang w:eastAsia="es-PA"/>
            </w:rPr>
          </w:pPr>
          <w:hyperlink w:anchor="_Toc90609666" w:history="1">
            <w:r w:rsidRPr="009C268D">
              <w:rPr>
                <w:rStyle w:val="Hyperlink"/>
                <w:rFonts w:ascii="Arial" w:hAnsi="Arial" w:cs="Arial"/>
                <w:b w:val="0"/>
                <w:lang w:val="es-ES"/>
              </w:rPr>
              <w:t>Método verificarLogin</w:t>
            </w:r>
            <w:r w:rsidRPr="009C268D">
              <w:rPr>
                <w:rFonts w:ascii="Arial" w:hAnsi="Arial" w:cs="Arial"/>
                <w:b w:val="0"/>
                <w:webHidden/>
              </w:rPr>
              <w:tab/>
            </w:r>
            <w:r w:rsidRPr="009C268D">
              <w:rPr>
                <w:rFonts w:ascii="Arial" w:hAnsi="Arial" w:cs="Arial"/>
                <w:b w:val="0"/>
                <w:webHidden/>
              </w:rPr>
              <w:fldChar w:fldCharType="begin"/>
            </w:r>
            <w:r w:rsidRPr="009C268D">
              <w:rPr>
                <w:rFonts w:ascii="Arial" w:hAnsi="Arial" w:cs="Arial"/>
                <w:b w:val="0"/>
                <w:webHidden/>
              </w:rPr>
              <w:instrText xml:space="preserve"> PAGEREF _Toc90609666 \h </w:instrText>
            </w:r>
            <w:r w:rsidRPr="009C268D">
              <w:rPr>
                <w:rFonts w:ascii="Arial" w:hAnsi="Arial" w:cs="Arial"/>
                <w:b w:val="0"/>
                <w:webHidden/>
              </w:rPr>
            </w:r>
            <w:r w:rsidRPr="009C268D">
              <w:rPr>
                <w:rFonts w:ascii="Arial" w:hAnsi="Arial" w:cs="Arial"/>
                <w:b w:val="0"/>
                <w:webHidden/>
              </w:rPr>
              <w:fldChar w:fldCharType="separate"/>
            </w:r>
            <w:r w:rsidRPr="009C268D">
              <w:rPr>
                <w:rFonts w:ascii="Arial" w:hAnsi="Arial" w:cs="Arial"/>
                <w:b w:val="0"/>
                <w:webHidden/>
              </w:rPr>
              <w:t>91</w:t>
            </w:r>
            <w:r w:rsidRPr="009C268D">
              <w:rPr>
                <w:rFonts w:ascii="Arial" w:hAnsi="Arial" w:cs="Arial"/>
                <w:b w:val="0"/>
                <w:webHidden/>
              </w:rPr>
              <w:fldChar w:fldCharType="end"/>
            </w:r>
          </w:hyperlink>
        </w:p>
        <w:p w14:paraId="0B8CF288" w14:textId="3A7750F5" w:rsidR="00136748" w:rsidRPr="009C268D" w:rsidRDefault="00136748">
          <w:pPr>
            <w:pStyle w:val="TOC1"/>
            <w:tabs>
              <w:tab w:val="right" w:leader="dot" w:pos="8828"/>
            </w:tabs>
            <w:rPr>
              <w:rFonts w:ascii="Arial" w:eastAsiaTheme="minorEastAsia" w:hAnsi="Arial" w:cs="Arial"/>
              <w:b w:val="0"/>
              <w:i w:val="0"/>
              <w:sz w:val="22"/>
              <w:szCs w:val="22"/>
              <w:lang w:eastAsia="es-PA"/>
            </w:rPr>
          </w:pPr>
          <w:hyperlink w:anchor="_Toc90609667" w:history="1">
            <w:r w:rsidRPr="009C268D">
              <w:rPr>
                <w:rStyle w:val="Hyperlink"/>
                <w:rFonts w:ascii="Arial" w:hAnsi="Arial" w:cs="Arial"/>
                <w:b w:val="0"/>
                <w:i w:val="0"/>
                <w:sz w:val="22"/>
                <w:szCs w:val="22"/>
                <w:lang w:val="es-ES"/>
              </w:rPr>
              <w:t>Clase PacienteControllerTest</w:t>
            </w:r>
            <w:r w:rsidRPr="009C268D">
              <w:rPr>
                <w:rFonts w:ascii="Arial" w:hAnsi="Arial" w:cs="Arial"/>
                <w:b w:val="0"/>
                <w:i w:val="0"/>
                <w:webHidden/>
                <w:sz w:val="22"/>
                <w:szCs w:val="22"/>
              </w:rPr>
              <w:tab/>
            </w:r>
            <w:r w:rsidRPr="009C268D">
              <w:rPr>
                <w:rFonts w:ascii="Arial" w:hAnsi="Arial" w:cs="Arial"/>
                <w:b w:val="0"/>
                <w:i w:val="0"/>
                <w:webHidden/>
                <w:sz w:val="22"/>
                <w:szCs w:val="22"/>
              </w:rPr>
              <w:fldChar w:fldCharType="begin"/>
            </w:r>
            <w:r w:rsidRPr="009C268D">
              <w:rPr>
                <w:rFonts w:ascii="Arial" w:hAnsi="Arial" w:cs="Arial"/>
                <w:b w:val="0"/>
                <w:i w:val="0"/>
                <w:webHidden/>
                <w:sz w:val="22"/>
                <w:szCs w:val="22"/>
              </w:rPr>
              <w:instrText xml:space="preserve"> PAGEREF _Toc90609667 \h </w:instrText>
            </w:r>
            <w:r w:rsidRPr="009C268D">
              <w:rPr>
                <w:rFonts w:ascii="Arial" w:hAnsi="Arial" w:cs="Arial"/>
                <w:b w:val="0"/>
                <w:i w:val="0"/>
                <w:webHidden/>
                <w:sz w:val="22"/>
                <w:szCs w:val="22"/>
              </w:rPr>
            </w:r>
            <w:r w:rsidRPr="009C268D">
              <w:rPr>
                <w:rFonts w:ascii="Arial" w:hAnsi="Arial" w:cs="Arial"/>
                <w:b w:val="0"/>
                <w:i w:val="0"/>
                <w:webHidden/>
                <w:sz w:val="22"/>
                <w:szCs w:val="22"/>
              </w:rPr>
              <w:fldChar w:fldCharType="separate"/>
            </w:r>
            <w:r w:rsidRPr="009C268D">
              <w:rPr>
                <w:rFonts w:ascii="Arial" w:hAnsi="Arial" w:cs="Arial"/>
                <w:b w:val="0"/>
                <w:i w:val="0"/>
                <w:webHidden/>
                <w:sz w:val="22"/>
                <w:szCs w:val="22"/>
              </w:rPr>
              <w:t>93</w:t>
            </w:r>
            <w:r w:rsidRPr="009C268D">
              <w:rPr>
                <w:rFonts w:ascii="Arial" w:hAnsi="Arial" w:cs="Arial"/>
                <w:b w:val="0"/>
                <w:i w:val="0"/>
                <w:webHidden/>
                <w:sz w:val="22"/>
                <w:szCs w:val="22"/>
              </w:rPr>
              <w:fldChar w:fldCharType="end"/>
            </w:r>
          </w:hyperlink>
        </w:p>
        <w:p w14:paraId="3940F5BE" w14:textId="4CB8A945" w:rsidR="00136748" w:rsidRPr="009C268D" w:rsidRDefault="00136748">
          <w:pPr>
            <w:pStyle w:val="TOC2"/>
            <w:tabs>
              <w:tab w:val="right" w:leader="dot" w:pos="8828"/>
            </w:tabs>
            <w:rPr>
              <w:rFonts w:ascii="Arial" w:eastAsiaTheme="minorEastAsia" w:hAnsi="Arial" w:cs="Arial"/>
              <w:b w:val="0"/>
              <w:lang w:eastAsia="es-PA"/>
            </w:rPr>
          </w:pPr>
          <w:hyperlink w:anchor="_Toc90609668" w:history="1">
            <w:r w:rsidRPr="009C268D">
              <w:rPr>
                <w:rStyle w:val="Hyperlink"/>
                <w:rFonts w:ascii="Arial" w:hAnsi="Arial" w:cs="Arial"/>
                <w:b w:val="0"/>
                <w:lang w:val="es-ES"/>
              </w:rPr>
              <w:t>Método testVerificarLogin</w:t>
            </w:r>
            <w:r w:rsidRPr="009C268D">
              <w:rPr>
                <w:rFonts w:ascii="Arial" w:hAnsi="Arial" w:cs="Arial"/>
                <w:b w:val="0"/>
                <w:webHidden/>
              </w:rPr>
              <w:tab/>
            </w:r>
            <w:r w:rsidRPr="009C268D">
              <w:rPr>
                <w:rFonts w:ascii="Arial" w:hAnsi="Arial" w:cs="Arial"/>
                <w:b w:val="0"/>
                <w:webHidden/>
              </w:rPr>
              <w:fldChar w:fldCharType="begin"/>
            </w:r>
            <w:r w:rsidRPr="009C268D">
              <w:rPr>
                <w:rFonts w:ascii="Arial" w:hAnsi="Arial" w:cs="Arial"/>
                <w:b w:val="0"/>
                <w:webHidden/>
              </w:rPr>
              <w:instrText xml:space="preserve"> PAGEREF _Toc90609668 \h </w:instrText>
            </w:r>
            <w:r w:rsidRPr="009C268D">
              <w:rPr>
                <w:rFonts w:ascii="Arial" w:hAnsi="Arial" w:cs="Arial"/>
                <w:b w:val="0"/>
                <w:webHidden/>
              </w:rPr>
            </w:r>
            <w:r w:rsidRPr="009C268D">
              <w:rPr>
                <w:rFonts w:ascii="Arial" w:hAnsi="Arial" w:cs="Arial"/>
                <w:b w:val="0"/>
                <w:webHidden/>
              </w:rPr>
              <w:fldChar w:fldCharType="separate"/>
            </w:r>
            <w:r w:rsidRPr="009C268D">
              <w:rPr>
                <w:rFonts w:ascii="Arial" w:hAnsi="Arial" w:cs="Arial"/>
                <w:b w:val="0"/>
                <w:webHidden/>
              </w:rPr>
              <w:t>93</w:t>
            </w:r>
            <w:r w:rsidRPr="009C268D">
              <w:rPr>
                <w:rFonts w:ascii="Arial" w:hAnsi="Arial" w:cs="Arial"/>
                <w:b w:val="0"/>
                <w:webHidden/>
              </w:rPr>
              <w:fldChar w:fldCharType="end"/>
            </w:r>
          </w:hyperlink>
        </w:p>
        <w:p w14:paraId="4F35482B" w14:textId="0C20458E" w:rsidR="0027781D" w:rsidRPr="00684D80" w:rsidRDefault="0027781D" w:rsidP="00542A94">
          <w:pPr>
            <w:jc w:val="center"/>
            <w:rPr>
              <w:rFonts w:cs="Arial"/>
            </w:rPr>
          </w:pPr>
          <w:r w:rsidRPr="003D2196">
            <w:rPr>
              <w:rFonts w:cs="Arial"/>
              <w:noProof/>
              <w:color w:val="000000" w:themeColor="text1"/>
            </w:rPr>
            <w:fldChar w:fldCharType="end"/>
          </w:r>
        </w:p>
      </w:sdtContent>
    </w:sdt>
    <w:p w14:paraId="7DEEE490" w14:textId="763F5228" w:rsidR="00082652" w:rsidRPr="001F3500" w:rsidRDefault="00082652" w:rsidP="00254A0C">
      <w:pPr>
        <w:rPr>
          <w:rFonts w:cs="Arial"/>
          <w:u w:val="single"/>
        </w:rPr>
      </w:pPr>
    </w:p>
    <w:p w14:paraId="763FADC2" w14:textId="03F9D49B" w:rsidR="0027781D" w:rsidRPr="00684D80" w:rsidRDefault="0027781D" w:rsidP="00254A0C">
      <w:pPr>
        <w:rPr>
          <w:rFonts w:cs="Arial"/>
        </w:rPr>
      </w:pPr>
    </w:p>
    <w:p w14:paraId="225DEBCB" w14:textId="082B880B" w:rsidR="0027781D" w:rsidRPr="00684D80" w:rsidRDefault="0027781D" w:rsidP="00254A0C">
      <w:pPr>
        <w:rPr>
          <w:rFonts w:cs="Arial"/>
        </w:rPr>
      </w:pPr>
    </w:p>
    <w:p w14:paraId="090EB171" w14:textId="13B9EC4F" w:rsidR="0027781D" w:rsidRPr="00684D80" w:rsidRDefault="0027781D" w:rsidP="00254A0C">
      <w:pPr>
        <w:rPr>
          <w:rFonts w:cs="Arial"/>
        </w:rPr>
      </w:pPr>
    </w:p>
    <w:p w14:paraId="5EAB4546" w14:textId="6B8D7F92" w:rsidR="0027781D" w:rsidRPr="00684D80" w:rsidRDefault="0027781D" w:rsidP="00254A0C">
      <w:pPr>
        <w:rPr>
          <w:rFonts w:cs="Arial"/>
        </w:rPr>
      </w:pPr>
    </w:p>
    <w:p w14:paraId="2E63E885" w14:textId="49DC001F" w:rsidR="0027781D" w:rsidRPr="00684D80" w:rsidRDefault="0027781D" w:rsidP="00254A0C">
      <w:pPr>
        <w:rPr>
          <w:rFonts w:cs="Arial"/>
        </w:rPr>
      </w:pPr>
    </w:p>
    <w:p w14:paraId="17FD7BE2" w14:textId="72863FAD" w:rsidR="0027781D" w:rsidRPr="00684D80" w:rsidRDefault="0027781D" w:rsidP="00254A0C">
      <w:pPr>
        <w:rPr>
          <w:rFonts w:cs="Arial"/>
        </w:rPr>
      </w:pPr>
    </w:p>
    <w:p w14:paraId="2345C0FE" w14:textId="46098E8A" w:rsidR="0027781D" w:rsidRPr="00684D80" w:rsidRDefault="0027781D" w:rsidP="00254A0C">
      <w:pPr>
        <w:rPr>
          <w:rFonts w:cs="Arial"/>
        </w:rPr>
      </w:pPr>
    </w:p>
    <w:p w14:paraId="4B58E934" w14:textId="77777777" w:rsidR="00D939A3" w:rsidRDefault="00D939A3" w:rsidP="003D2196">
      <w:pPr>
        <w:spacing w:after="0" w:line="240" w:lineRule="auto"/>
        <w:ind w:firstLine="0"/>
        <w:jc w:val="left"/>
        <w:rPr>
          <w:rFonts w:cs="Arial"/>
        </w:rPr>
      </w:pPr>
    </w:p>
    <w:p w14:paraId="5B8E1038" w14:textId="77777777" w:rsidR="004E25F0" w:rsidRDefault="004E25F0" w:rsidP="003D2196">
      <w:pPr>
        <w:spacing w:after="0" w:line="240" w:lineRule="auto"/>
        <w:ind w:firstLine="0"/>
        <w:jc w:val="left"/>
        <w:rPr>
          <w:rFonts w:cs="Arial"/>
        </w:rPr>
      </w:pPr>
    </w:p>
    <w:p w14:paraId="4C825C72" w14:textId="77777777" w:rsidR="004E25F0" w:rsidRDefault="004E25F0" w:rsidP="003D2196">
      <w:pPr>
        <w:spacing w:after="0" w:line="240" w:lineRule="auto"/>
        <w:ind w:firstLine="0"/>
        <w:jc w:val="left"/>
        <w:rPr>
          <w:rFonts w:cs="Arial"/>
        </w:rPr>
      </w:pPr>
    </w:p>
    <w:p w14:paraId="0E7E1855" w14:textId="77777777" w:rsidR="00136748" w:rsidRDefault="00136748">
      <w:pPr>
        <w:spacing w:after="0" w:line="240" w:lineRule="auto"/>
        <w:ind w:firstLine="0"/>
        <w:jc w:val="left"/>
        <w:rPr>
          <w:rFonts w:eastAsiaTheme="majorEastAsia" w:cs="Arial"/>
          <w:b/>
          <w:bCs/>
          <w:color w:val="000000" w:themeColor="text1"/>
          <w:sz w:val="28"/>
          <w:szCs w:val="28"/>
        </w:rPr>
      </w:pPr>
      <w:bookmarkStart w:id="0" w:name="_Toc90609592"/>
      <w:r>
        <w:br w:type="page"/>
      </w:r>
    </w:p>
    <w:p w14:paraId="7EEB0550" w14:textId="47B1E3D4" w:rsidR="00A02E92" w:rsidRPr="00CA5A48" w:rsidRDefault="00B01B26" w:rsidP="00CA5A48">
      <w:pPr>
        <w:pStyle w:val="Heading1"/>
        <w:rPr>
          <w:color w:val="auto"/>
          <w:sz w:val="22"/>
          <w:szCs w:val="22"/>
        </w:rPr>
      </w:pPr>
      <w:r w:rsidRPr="00A02E92">
        <w:lastRenderedPageBreak/>
        <w:t>Introducción</w:t>
      </w:r>
      <w:bookmarkEnd w:id="0"/>
    </w:p>
    <w:p w14:paraId="2839CC69" w14:textId="3DE98250" w:rsidR="00C762D0" w:rsidRPr="00684D80" w:rsidRDefault="002E2CE0" w:rsidP="001F3500">
      <w:pPr>
        <w:rPr>
          <w:rFonts w:cs="Arial"/>
        </w:rPr>
      </w:pPr>
      <w:r w:rsidRPr="00684D80">
        <w:rPr>
          <w:rFonts w:cs="Arial"/>
        </w:rPr>
        <w:t>Vivimos en un</w:t>
      </w:r>
      <w:r w:rsidR="006B5760" w:rsidRPr="00684D80">
        <w:rPr>
          <w:rFonts w:cs="Arial"/>
        </w:rPr>
        <w:t xml:space="preserve">a realidad que cada día está más agitada </w:t>
      </w:r>
      <w:r w:rsidR="001231BE" w:rsidRPr="00684D80">
        <w:rPr>
          <w:rFonts w:cs="Arial"/>
        </w:rPr>
        <w:t xml:space="preserve">por todas las </w:t>
      </w:r>
      <w:r w:rsidR="004740BC" w:rsidRPr="00684D80">
        <w:rPr>
          <w:rFonts w:cs="Arial"/>
        </w:rPr>
        <w:t xml:space="preserve">actividades cotidianas que van creciendo </w:t>
      </w:r>
      <w:r w:rsidR="005948B2" w:rsidRPr="00684D80">
        <w:rPr>
          <w:rFonts w:cs="Arial"/>
        </w:rPr>
        <w:t>más y más.</w:t>
      </w:r>
      <w:r w:rsidR="00E542CF" w:rsidRPr="00684D80">
        <w:rPr>
          <w:rFonts w:cs="Arial"/>
        </w:rPr>
        <w:t xml:space="preserve"> El sector de software va crecien</w:t>
      </w:r>
      <w:r w:rsidR="007260A0">
        <w:rPr>
          <w:rFonts w:cs="Arial"/>
        </w:rPr>
        <w:t>d</w:t>
      </w:r>
      <w:r w:rsidR="00E542CF" w:rsidRPr="00684D80">
        <w:rPr>
          <w:rFonts w:cs="Arial"/>
        </w:rPr>
        <w:t>o a</w:t>
      </w:r>
      <w:r w:rsidR="007260A0">
        <w:rPr>
          <w:rFonts w:cs="Arial"/>
        </w:rPr>
        <w:t xml:space="preserve"> l</w:t>
      </w:r>
      <w:r w:rsidR="00E542CF" w:rsidRPr="00684D80">
        <w:rPr>
          <w:rFonts w:cs="Arial"/>
        </w:rPr>
        <w:t>a</w:t>
      </w:r>
      <w:r w:rsidR="007260A0">
        <w:rPr>
          <w:rFonts w:cs="Arial"/>
        </w:rPr>
        <w:t xml:space="preserve"> </w:t>
      </w:r>
      <w:r w:rsidR="00E542CF" w:rsidRPr="00684D80">
        <w:rPr>
          <w:rFonts w:cs="Arial"/>
        </w:rPr>
        <w:t>par de estas actividades cotidianas</w:t>
      </w:r>
      <w:r w:rsidR="00784595" w:rsidRPr="00684D80">
        <w:rPr>
          <w:rFonts w:cs="Arial"/>
        </w:rPr>
        <w:t xml:space="preserve">, por lo que </w:t>
      </w:r>
      <w:r w:rsidR="00AB621E" w:rsidRPr="00684D80">
        <w:rPr>
          <w:rFonts w:cs="Arial"/>
        </w:rPr>
        <w:t xml:space="preserve">tener </w:t>
      </w:r>
      <w:r w:rsidR="00CA2EDB" w:rsidRPr="00684D80">
        <w:rPr>
          <w:rFonts w:cs="Arial"/>
        </w:rPr>
        <w:t>las funcionalidades que esperan los clientes</w:t>
      </w:r>
      <w:r w:rsidR="004F1283" w:rsidRPr="00684D80">
        <w:rPr>
          <w:rFonts w:cs="Arial"/>
        </w:rPr>
        <w:t>, cumpliendo todas sus expectativas es un reto</w:t>
      </w:r>
      <w:r w:rsidR="00E55C17" w:rsidRPr="00684D80">
        <w:rPr>
          <w:rFonts w:cs="Arial"/>
        </w:rPr>
        <w:t xml:space="preserve">. Los proyectos de software no paran de crecer, el código aumenta y </w:t>
      </w:r>
      <w:r w:rsidR="001A4F74" w:rsidRPr="00684D80">
        <w:rPr>
          <w:rFonts w:cs="Arial"/>
        </w:rPr>
        <w:t>asegurarse de que todo funcion</w:t>
      </w:r>
      <w:r w:rsidR="004F2A9E" w:rsidRPr="00684D80">
        <w:rPr>
          <w:rFonts w:cs="Arial"/>
        </w:rPr>
        <w:t>e</w:t>
      </w:r>
      <w:r w:rsidR="001A4F74" w:rsidRPr="00684D80">
        <w:rPr>
          <w:rFonts w:cs="Arial"/>
        </w:rPr>
        <w:t xml:space="preserve"> como debería funcionar </w:t>
      </w:r>
      <w:r w:rsidR="00090BB1" w:rsidRPr="00684D80">
        <w:rPr>
          <w:rFonts w:cs="Arial"/>
        </w:rPr>
        <w:t>se complica</w:t>
      </w:r>
      <w:r w:rsidR="00B91637" w:rsidRPr="00684D80">
        <w:rPr>
          <w:rFonts w:cs="Arial"/>
        </w:rPr>
        <w:t>.</w:t>
      </w:r>
      <w:r w:rsidR="007956B0" w:rsidRPr="00684D80">
        <w:rPr>
          <w:rFonts w:cs="Arial"/>
        </w:rPr>
        <w:t xml:space="preserve"> Se hacen cambios constantes</w:t>
      </w:r>
      <w:r w:rsidR="00D62E3D" w:rsidRPr="00684D80">
        <w:rPr>
          <w:rFonts w:cs="Arial"/>
        </w:rPr>
        <w:t>, cosas dejan de funcionar y muchas veces son pocas las pruebas para darse cuenta de estos fallos</w:t>
      </w:r>
      <w:r w:rsidR="0041133D" w:rsidRPr="00684D80">
        <w:rPr>
          <w:rFonts w:cs="Arial"/>
        </w:rPr>
        <w:t xml:space="preserve"> ya que una revisión manual </w:t>
      </w:r>
      <w:r w:rsidR="00425552" w:rsidRPr="00684D80">
        <w:rPr>
          <w:rFonts w:cs="Arial"/>
        </w:rPr>
        <w:t>nunca cubrirá el 100% de las situaciones</w:t>
      </w:r>
      <w:r w:rsidR="00994902" w:rsidRPr="00684D80">
        <w:rPr>
          <w:rFonts w:cs="Arial"/>
        </w:rPr>
        <w:t xml:space="preserve">. </w:t>
      </w:r>
      <w:r w:rsidR="008E4569" w:rsidRPr="00684D80">
        <w:rPr>
          <w:rFonts w:cs="Arial"/>
        </w:rPr>
        <w:t xml:space="preserve">Todo esto hace que el proyecto deje de ser rentable, </w:t>
      </w:r>
      <w:r w:rsidR="00F4425A" w:rsidRPr="00684D80">
        <w:rPr>
          <w:rFonts w:cs="Arial"/>
        </w:rPr>
        <w:t xml:space="preserve">por lo que </w:t>
      </w:r>
      <w:r w:rsidR="009D4B97" w:rsidRPr="00684D80">
        <w:rPr>
          <w:rFonts w:cs="Arial"/>
        </w:rPr>
        <w:t xml:space="preserve">lo indicado es implementar </w:t>
      </w:r>
      <w:r w:rsidR="00533A58" w:rsidRPr="00684D80">
        <w:rPr>
          <w:rFonts w:cs="Arial"/>
        </w:rPr>
        <w:t xml:space="preserve">pruebas automatizadas </w:t>
      </w:r>
      <w:r w:rsidR="00CF2AAE" w:rsidRPr="00684D80">
        <w:rPr>
          <w:rFonts w:cs="Arial"/>
        </w:rPr>
        <w:t xml:space="preserve">para comprobar las funcionalidades de un sistema. </w:t>
      </w:r>
      <w:r w:rsidR="006002F1" w:rsidRPr="00684D80">
        <w:rPr>
          <w:rFonts w:cs="Arial"/>
        </w:rPr>
        <w:t>Y claro, existen procesos los cuales sí o sí debe ser probados de manera manual</w:t>
      </w:r>
      <w:r w:rsidR="00851A51" w:rsidRPr="00684D80">
        <w:rPr>
          <w:rFonts w:cs="Arial"/>
        </w:rPr>
        <w:t>, pero la verdad es que la mayor parte del software puede ser probado de manera automatizada.</w:t>
      </w:r>
    </w:p>
    <w:p w14:paraId="19748667" w14:textId="7EDB3DBC" w:rsidR="00E0503C" w:rsidRPr="00684D80" w:rsidRDefault="00CC457C" w:rsidP="001F3500">
      <w:pPr>
        <w:rPr>
          <w:rFonts w:cs="Arial"/>
        </w:rPr>
      </w:pPr>
      <w:r w:rsidRPr="00684D80">
        <w:rPr>
          <w:rFonts w:cs="Arial"/>
        </w:rPr>
        <w:t xml:space="preserve">Y, </w:t>
      </w:r>
      <w:r w:rsidR="00E0503C" w:rsidRPr="00684D80">
        <w:rPr>
          <w:rFonts w:cs="Arial"/>
        </w:rPr>
        <w:t xml:space="preserve">¿qué son las pruebas de software? </w:t>
      </w:r>
    </w:p>
    <w:p w14:paraId="0D08756D" w14:textId="2BD66A8A" w:rsidR="007A2478" w:rsidRPr="00684D80" w:rsidRDefault="007A2478" w:rsidP="001F3500">
      <w:pPr>
        <w:rPr>
          <w:rFonts w:cs="Arial"/>
        </w:rPr>
      </w:pPr>
      <w:r w:rsidRPr="00684D80">
        <w:rPr>
          <w:rFonts w:cs="Arial"/>
        </w:rPr>
        <w:t>Las pruebas de software</w:t>
      </w:r>
      <w:r w:rsidR="00FF42C9" w:rsidRPr="00684D80">
        <w:rPr>
          <w:rFonts w:cs="Arial"/>
        </w:rPr>
        <w:t xml:space="preserve"> son procesos con los que se espera probar una aplicación de software o sistema</w:t>
      </w:r>
      <w:r w:rsidR="00F44304" w:rsidRPr="00684D80">
        <w:rPr>
          <w:rFonts w:cs="Arial"/>
        </w:rPr>
        <w:t xml:space="preserve">, </w:t>
      </w:r>
      <w:r w:rsidR="00CD66EB" w:rsidRPr="00684D80">
        <w:rPr>
          <w:rFonts w:cs="Arial"/>
        </w:rPr>
        <w:t>con diferentes escenarios</w:t>
      </w:r>
      <w:r w:rsidR="00627573" w:rsidRPr="00684D80">
        <w:rPr>
          <w:rFonts w:cs="Arial"/>
        </w:rPr>
        <w:t xml:space="preserve"> para comprobar </w:t>
      </w:r>
      <w:r w:rsidR="00BE6F4F" w:rsidRPr="00684D80">
        <w:rPr>
          <w:rFonts w:cs="Arial"/>
        </w:rPr>
        <w:t xml:space="preserve">su correcto funcionamiento. </w:t>
      </w:r>
      <w:r w:rsidR="00196E33" w:rsidRPr="00684D80">
        <w:rPr>
          <w:rFonts w:cs="Arial"/>
        </w:rPr>
        <w:t xml:space="preserve">Estas pruebas de software pueden implementarse desde el principio del ciclo de vida de la aplicación, hasta </w:t>
      </w:r>
      <w:r w:rsidR="00593C8A" w:rsidRPr="00684D80">
        <w:rPr>
          <w:rFonts w:cs="Arial"/>
        </w:rPr>
        <w:t>la termi</w:t>
      </w:r>
      <w:r w:rsidR="00192CF5" w:rsidRPr="00684D80">
        <w:rPr>
          <w:rFonts w:cs="Arial"/>
        </w:rPr>
        <w:t xml:space="preserve">nación de este. </w:t>
      </w:r>
      <w:r w:rsidR="001D029D" w:rsidRPr="00684D80">
        <w:rPr>
          <w:rFonts w:cs="Arial"/>
        </w:rPr>
        <w:t xml:space="preserve">Como se menciona en el primer párrafo, estas pruebas pueden ser automatizadas, </w:t>
      </w:r>
      <w:r w:rsidR="00B443EE" w:rsidRPr="00684D80">
        <w:rPr>
          <w:rFonts w:cs="Arial"/>
        </w:rPr>
        <w:t>lo que hace que estas puedan ejecutarse en cualquier momento para comprobar que la aplicación es estable aún después de hacer cambios en código.</w:t>
      </w:r>
    </w:p>
    <w:p w14:paraId="6A211138" w14:textId="74FD01C0" w:rsidR="00B443EE" w:rsidRPr="00684D80" w:rsidRDefault="00B443EE" w:rsidP="001F3500">
      <w:pPr>
        <w:rPr>
          <w:rFonts w:cs="Arial"/>
        </w:rPr>
      </w:pPr>
      <w:r w:rsidRPr="00684D80">
        <w:rPr>
          <w:rFonts w:cs="Arial"/>
        </w:rPr>
        <w:t>Por esto</w:t>
      </w:r>
      <w:r w:rsidR="007916CA" w:rsidRPr="00684D80">
        <w:rPr>
          <w:rFonts w:cs="Arial"/>
        </w:rPr>
        <w:t>,</w:t>
      </w:r>
      <w:r w:rsidRPr="00684D80">
        <w:rPr>
          <w:rFonts w:cs="Arial"/>
        </w:rPr>
        <w:t xml:space="preserve"> implementaremos pruebas automatizadas a nuestro sistema de citas de la Caja del Seguro Social. Con estas pruebas podremos controlar que los procesos se están llevando de manera exitosa y </w:t>
      </w:r>
      <w:r w:rsidR="002D72FC" w:rsidRPr="00684D80">
        <w:rPr>
          <w:rFonts w:cs="Arial"/>
        </w:rPr>
        <w:t>desplegar un sistema de calidad</w:t>
      </w:r>
      <w:r w:rsidR="00AD7F64" w:rsidRPr="00684D80">
        <w:rPr>
          <w:rFonts w:cs="Arial"/>
        </w:rPr>
        <w:t xml:space="preserve">, como el ciudadano merece para </w:t>
      </w:r>
      <w:r w:rsidR="007916CA" w:rsidRPr="00684D80">
        <w:rPr>
          <w:rFonts w:cs="Arial"/>
        </w:rPr>
        <w:t>obtener y gestionar citas de manera satisfactoria.</w:t>
      </w:r>
    </w:p>
    <w:p w14:paraId="708F4782" w14:textId="77777777" w:rsidR="00EF6DEC" w:rsidRDefault="00EF6DEC" w:rsidP="001F3500">
      <w:pPr>
        <w:rPr>
          <w:lang w:val="es-ES"/>
        </w:rPr>
      </w:pPr>
      <w:r w:rsidRPr="00E53420">
        <w:rPr>
          <w:b/>
          <w:bCs/>
          <w:highlight w:val="yellow"/>
          <w:lang w:val="es-ES"/>
        </w:rPr>
        <w:t>Importante:</w:t>
      </w:r>
      <w:r>
        <w:rPr>
          <w:lang w:val="es-ES"/>
        </w:rPr>
        <w:t xml:space="preserve"> En la propuesta de nuestro sistema, el cliente no posee una funcionalidad que le permita iniciar sesión, únicamente registra su información personal en la base de datos mediante el caso de uso registrar paciente, luego, dependiendo de la operación que desee realizar, se establecen unos filtros de acuerdo con la información suministrada. Las razones fueron explicadas en el documento de características de los usuarios, los cuales en su mayoría podían ser personas de una edad mayor, razón por la cual establecer un sistema de contraseñas podía resultar difícil para su uso.</w:t>
      </w:r>
    </w:p>
    <w:p w14:paraId="43B72F0D" w14:textId="77777777" w:rsidR="00EF6DEC" w:rsidRDefault="00EF6DEC" w:rsidP="00EF6DEC">
      <w:pPr>
        <w:ind w:firstLine="708"/>
        <w:rPr>
          <w:lang w:val="es-ES"/>
        </w:rPr>
      </w:pPr>
      <w:r>
        <w:rPr>
          <w:lang w:val="es-ES"/>
        </w:rPr>
        <w:t xml:space="preserve">El Médico por su parte, si puede realizar un </w:t>
      </w:r>
      <w:proofErr w:type="spellStart"/>
      <w:r>
        <w:rPr>
          <w:lang w:val="es-ES"/>
        </w:rPr>
        <w:t>login</w:t>
      </w:r>
      <w:proofErr w:type="spellEnd"/>
      <w:r>
        <w:rPr>
          <w:lang w:val="es-ES"/>
        </w:rPr>
        <w:t xml:space="preserve">, pero no existe la funcionalidad de registrarse, ya que en situaciones reales necesitaríamos de credenciales para verificar que efectivamente se trata de un médico el cual está intentando registrarse en el sistema, por lo cual todo usuario destinado a </w:t>
      </w:r>
      <w:proofErr w:type="spellStart"/>
      <w:r>
        <w:rPr>
          <w:lang w:val="es-ES"/>
        </w:rPr>
        <w:t>login</w:t>
      </w:r>
      <w:proofErr w:type="spellEnd"/>
      <w:r>
        <w:rPr>
          <w:lang w:val="es-ES"/>
        </w:rPr>
        <w:t xml:space="preserve"> es establecido por el equipo de desarrollo.</w:t>
      </w:r>
    </w:p>
    <w:p w14:paraId="1A063424" w14:textId="16AAC7E3" w:rsidR="000A3409" w:rsidRPr="001F3500" w:rsidRDefault="00EF6DEC" w:rsidP="001F3500">
      <w:pPr>
        <w:ind w:firstLine="708"/>
        <w:rPr>
          <w:lang w:val="es-ES"/>
        </w:rPr>
      </w:pPr>
      <w:r>
        <w:rPr>
          <w:lang w:val="es-ES"/>
        </w:rPr>
        <w:t>Para ambos los casos de uso representan una misma vista, por lo que se encuentran manejados por un mismo controlador, la única diferencia es que el médico puede observar la lista de citas que tiene agendadas, y tiene la opción de reprogramarlas, acción que el paciente no posee.</w:t>
      </w:r>
    </w:p>
    <w:p w14:paraId="7416B0C0" w14:textId="24901FC8" w:rsidR="000A3409" w:rsidRPr="000A3409" w:rsidRDefault="004C3040" w:rsidP="001F3500">
      <w:pPr>
        <w:pStyle w:val="Heading1"/>
      </w:pPr>
      <w:bookmarkStart w:id="1" w:name="_Toc90609593"/>
      <w:r w:rsidRPr="00D939A3">
        <w:lastRenderedPageBreak/>
        <w:t>Objetivos del proyecto</w:t>
      </w:r>
      <w:bookmarkEnd w:id="1"/>
    </w:p>
    <w:p w14:paraId="796375FA" w14:textId="146E337B" w:rsidR="00C762D0" w:rsidRPr="005340A6" w:rsidRDefault="00221BD1" w:rsidP="00254A0C">
      <w:pPr>
        <w:pStyle w:val="ListParagraph"/>
        <w:numPr>
          <w:ilvl w:val="0"/>
          <w:numId w:val="5"/>
        </w:numPr>
        <w:spacing w:line="276" w:lineRule="auto"/>
        <w:rPr>
          <w:rFonts w:ascii="Arial" w:hAnsi="Arial" w:cs="Arial"/>
          <w:sz w:val="22"/>
          <w:szCs w:val="21"/>
        </w:rPr>
      </w:pPr>
      <w:r>
        <w:rPr>
          <w:rFonts w:ascii="Arial" w:hAnsi="Arial" w:cs="Arial"/>
          <w:sz w:val="22"/>
          <w:szCs w:val="21"/>
        </w:rPr>
        <w:t>D</w:t>
      </w:r>
      <w:r w:rsidR="00737131">
        <w:rPr>
          <w:rFonts w:ascii="Arial" w:hAnsi="Arial" w:cs="Arial"/>
          <w:sz w:val="22"/>
          <w:szCs w:val="21"/>
        </w:rPr>
        <w:t xml:space="preserve">iseñar y documentar correctamente </w:t>
      </w:r>
      <w:r w:rsidR="00452AB3">
        <w:rPr>
          <w:rFonts w:ascii="Arial" w:hAnsi="Arial" w:cs="Arial"/>
          <w:sz w:val="22"/>
          <w:szCs w:val="21"/>
        </w:rPr>
        <w:t xml:space="preserve">casos de prueba </w:t>
      </w:r>
      <w:r w:rsidR="009C020C">
        <w:rPr>
          <w:rFonts w:ascii="Arial" w:hAnsi="Arial" w:cs="Arial"/>
          <w:sz w:val="22"/>
          <w:szCs w:val="21"/>
        </w:rPr>
        <w:t>para la aplicación web de gestión de citas de la Caja del Seguro Social de Panamá, en específico para los requerimientos: Registrar usuario, iniciar sesión, agendar cita médica, reprogramar cita médica</w:t>
      </w:r>
      <w:r w:rsidR="00B96299">
        <w:rPr>
          <w:rFonts w:ascii="Arial" w:hAnsi="Arial" w:cs="Arial"/>
          <w:sz w:val="22"/>
          <w:szCs w:val="21"/>
        </w:rPr>
        <w:t xml:space="preserve"> y cancelar cita médica.</w:t>
      </w:r>
    </w:p>
    <w:p w14:paraId="0F92E6BA" w14:textId="1B3DB918" w:rsidR="00A30A8C" w:rsidRPr="005340A6" w:rsidRDefault="00AF18AF" w:rsidP="00254A0C">
      <w:pPr>
        <w:pStyle w:val="ListParagraph"/>
        <w:numPr>
          <w:ilvl w:val="0"/>
          <w:numId w:val="5"/>
        </w:numPr>
        <w:spacing w:line="276" w:lineRule="auto"/>
        <w:rPr>
          <w:rFonts w:ascii="Arial" w:hAnsi="Arial" w:cs="Arial"/>
          <w:sz w:val="22"/>
          <w:szCs w:val="21"/>
        </w:rPr>
      </w:pPr>
      <w:r>
        <w:rPr>
          <w:rFonts w:ascii="Arial" w:hAnsi="Arial" w:cs="Arial"/>
          <w:sz w:val="22"/>
          <w:szCs w:val="21"/>
        </w:rPr>
        <w:t>Desarrollar pruebas funcionales basándonos en los casos de uso previamente documentados.</w:t>
      </w:r>
    </w:p>
    <w:p w14:paraId="5C0E52CF" w14:textId="7559702E" w:rsidR="00AF65C0" w:rsidRDefault="00CF7075" w:rsidP="00254A0C">
      <w:pPr>
        <w:pStyle w:val="ListParagraph"/>
        <w:numPr>
          <w:ilvl w:val="0"/>
          <w:numId w:val="5"/>
        </w:numPr>
        <w:spacing w:line="276" w:lineRule="auto"/>
        <w:rPr>
          <w:rFonts w:ascii="Arial" w:hAnsi="Arial" w:cs="Arial"/>
          <w:sz w:val="22"/>
          <w:szCs w:val="21"/>
        </w:rPr>
      </w:pPr>
      <w:r>
        <w:rPr>
          <w:rFonts w:ascii="Arial" w:hAnsi="Arial" w:cs="Arial"/>
          <w:sz w:val="22"/>
          <w:szCs w:val="21"/>
        </w:rPr>
        <w:t>Documentar los casos de prueba diseñados en la herramienta SpiraTeam</w:t>
      </w:r>
      <w:r w:rsidR="008D036F">
        <w:rPr>
          <w:rFonts w:ascii="Arial" w:hAnsi="Arial" w:cs="Arial"/>
          <w:sz w:val="22"/>
          <w:szCs w:val="21"/>
        </w:rPr>
        <w:t>.</w:t>
      </w:r>
    </w:p>
    <w:p w14:paraId="143CDC00" w14:textId="7092807A" w:rsidR="005B0A70" w:rsidRDefault="005B0A70" w:rsidP="00254A0C">
      <w:pPr>
        <w:pStyle w:val="ListParagraph"/>
        <w:numPr>
          <w:ilvl w:val="0"/>
          <w:numId w:val="5"/>
        </w:numPr>
        <w:spacing w:line="276" w:lineRule="auto"/>
        <w:rPr>
          <w:rFonts w:ascii="Arial" w:hAnsi="Arial" w:cs="Arial"/>
          <w:sz w:val="22"/>
          <w:szCs w:val="21"/>
        </w:rPr>
      </w:pPr>
      <w:r>
        <w:rPr>
          <w:rFonts w:ascii="Arial" w:hAnsi="Arial" w:cs="Arial"/>
          <w:sz w:val="22"/>
          <w:szCs w:val="21"/>
        </w:rPr>
        <w:t>Automatizar pruebas funcionales</w:t>
      </w:r>
      <w:r w:rsidR="00A11F9E">
        <w:rPr>
          <w:rFonts w:ascii="Arial" w:hAnsi="Arial" w:cs="Arial"/>
          <w:sz w:val="22"/>
          <w:szCs w:val="21"/>
        </w:rPr>
        <w:t xml:space="preserve"> empleando la herramienta Selenium IDE</w:t>
      </w:r>
      <w:r w:rsidR="005218A7">
        <w:rPr>
          <w:rFonts w:ascii="Arial" w:hAnsi="Arial" w:cs="Arial"/>
          <w:sz w:val="22"/>
          <w:szCs w:val="21"/>
        </w:rPr>
        <w:t>.</w:t>
      </w:r>
    </w:p>
    <w:p w14:paraId="24323E38" w14:textId="6E5E4F06" w:rsidR="004C3040" w:rsidRPr="001F3500" w:rsidRDefault="002141E3" w:rsidP="001F3500">
      <w:pPr>
        <w:pStyle w:val="ListParagraph"/>
        <w:numPr>
          <w:ilvl w:val="0"/>
          <w:numId w:val="5"/>
        </w:numPr>
        <w:spacing w:line="276" w:lineRule="auto"/>
        <w:rPr>
          <w:rFonts w:ascii="Arial" w:hAnsi="Arial" w:cs="Arial"/>
          <w:sz w:val="22"/>
          <w:szCs w:val="21"/>
        </w:rPr>
      </w:pPr>
      <w:r>
        <w:rPr>
          <w:rFonts w:ascii="Arial" w:hAnsi="Arial" w:cs="Arial"/>
          <w:sz w:val="22"/>
          <w:szCs w:val="21"/>
        </w:rPr>
        <w:t xml:space="preserve">Desarrollar y ejecutar pruebas unitarias </w:t>
      </w:r>
      <w:r w:rsidR="008520BE">
        <w:rPr>
          <w:rFonts w:ascii="Arial" w:hAnsi="Arial" w:cs="Arial"/>
          <w:sz w:val="22"/>
          <w:szCs w:val="21"/>
        </w:rPr>
        <w:t xml:space="preserve">utilizando PHPUnit, </w:t>
      </w:r>
      <w:r>
        <w:rPr>
          <w:rFonts w:ascii="Arial" w:hAnsi="Arial" w:cs="Arial"/>
          <w:sz w:val="22"/>
          <w:szCs w:val="21"/>
        </w:rPr>
        <w:t xml:space="preserve">a los métodos </w:t>
      </w:r>
      <w:r w:rsidR="00795E4B">
        <w:rPr>
          <w:rFonts w:ascii="Arial" w:hAnsi="Arial" w:cs="Arial"/>
          <w:sz w:val="22"/>
          <w:szCs w:val="21"/>
        </w:rPr>
        <w:t xml:space="preserve">que </w:t>
      </w:r>
      <w:r w:rsidR="00757081">
        <w:rPr>
          <w:rFonts w:ascii="Arial" w:hAnsi="Arial" w:cs="Arial"/>
          <w:sz w:val="22"/>
          <w:szCs w:val="21"/>
        </w:rPr>
        <w:t>se relacionen con los casos de prueba previamente documentados.</w:t>
      </w:r>
    </w:p>
    <w:p w14:paraId="72F96682" w14:textId="532DB7F4" w:rsidR="007F414F" w:rsidRPr="007F414F" w:rsidRDefault="001F3500" w:rsidP="001F3500">
      <w:pPr>
        <w:pStyle w:val="Heading1"/>
      </w:pPr>
      <w:bookmarkStart w:id="2" w:name="_Toc90609594"/>
      <w:r w:rsidRPr="001F3500">
        <w:t>Tecnologías</w:t>
      </w:r>
      <w:r w:rsidR="00620903" w:rsidRPr="00D939A3">
        <w:t xml:space="preserve"> y herramientas</w:t>
      </w:r>
      <w:bookmarkEnd w:id="2"/>
    </w:p>
    <w:p w14:paraId="6570EC99" w14:textId="7EEE84BD" w:rsidR="00620903" w:rsidRPr="007260A0" w:rsidRDefault="00DC2E00" w:rsidP="001F3500">
      <w:pPr>
        <w:pStyle w:val="ListParagraph"/>
        <w:numPr>
          <w:ilvl w:val="0"/>
          <w:numId w:val="5"/>
        </w:numPr>
        <w:rPr>
          <w:rFonts w:ascii="Arial" w:hAnsi="Arial" w:cs="Arial"/>
          <w:sz w:val="22"/>
          <w:szCs w:val="20"/>
        </w:rPr>
      </w:pPr>
      <w:r w:rsidRPr="007260A0">
        <w:rPr>
          <w:rFonts w:ascii="Arial" w:hAnsi="Arial" w:cs="Arial"/>
          <w:sz w:val="22"/>
          <w:szCs w:val="20"/>
        </w:rPr>
        <w:t>Base de datos:</w:t>
      </w:r>
    </w:p>
    <w:p w14:paraId="592D3169" w14:textId="404986E4" w:rsidR="00DC2E00" w:rsidRPr="007260A0" w:rsidRDefault="001A07CF" w:rsidP="001F3500">
      <w:pPr>
        <w:pStyle w:val="ListParagraph"/>
        <w:numPr>
          <w:ilvl w:val="1"/>
          <w:numId w:val="5"/>
        </w:numPr>
        <w:rPr>
          <w:rFonts w:ascii="Arial" w:hAnsi="Arial" w:cs="Arial"/>
          <w:sz w:val="22"/>
          <w:szCs w:val="20"/>
        </w:rPr>
      </w:pPr>
      <w:r w:rsidRPr="007260A0">
        <w:rPr>
          <w:rFonts w:ascii="Arial" w:hAnsi="Arial" w:cs="Arial"/>
          <w:sz w:val="22"/>
          <w:szCs w:val="20"/>
        </w:rPr>
        <w:t>Mysql workbench</w:t>
      </w:r>
      <w:r w:rsidR="00556978" w:rsidRPr="007260A0">
        <w:rPr>
          <w:rFonts w:ascii="Arial" w:hAnsi="Arial" w:cs="Arial"/>
          <w:sz w:val="22"/>
          <w:szCs w:val="20"/>
        </w:rPr>
        <w:t xml:space="preserve">: </w:t>
      </w:r>
      <w:r w:rsidR="00F02FAF">
        <w:rPr>
          <w:rFonts w:ascii="Arial" w:hAnsi="Arial" w:cs="Arial"/>
          <w:sz w:val="22"/>
          <w:szCs w:val="20"/>
        </w:rPr>
        <w:t>Se utilizó el software para llevar los registros de la base e datos, ya que este permite una conexión de manera fácil a una instancia de BDD, así como la gestión</w:t>
      </w:r>
      <w:r w:rsidR="006331E1">
        <w:rPr>
          <w:rFonts w:ascii="Arial" w:hAnsi="Arial" w:cs="Arial"/>
          <w:sz w:val="22"/>
          <w:szCs w:val="20"/>
        </w:rPr>
        <w:t xml:space="preserve"> de las tablas y estructura, resaltando que es un sistema de base de datos relacional.</w:t>
      </w:r>
    </w:p>
    <w:p w14:paraId="03D80970" w14:textId="4B338817" w:rsidR="008E168D" w:rsidRPr="007260A0" w:rsidRDefault="008E168D" w:rsidP="001F3500">
      <w:pPr>
        <w:pStyle w:val="ListParagraph"/>
        <w:numPr>
          <w:ilvl w:val="0"/>
          <w:numId w:val="5"/>
        </w:numPr>
        <w:rPr>
          <w:rFonts w:ascii="Arial" w:hAnsi="Arial" w:cs="Arial"/>
          <w:sz w:val="22"/>
          <w:szCs w:val="20"/>
        </w:rPr>
      </w:pPr>
      <w:r w:rsidRPr="007260A0">
        <w:rPr>
          <w:rFonts w:ascii="Arial" w:hAnsi="Arial" w:cs="Arial"/>
          <w:sz w:val="22"/>
          <w:szCs w:val="20"/>
        </w:rPr>
        <w:t xml:space="preserve">Hosting: </w:t>
      </w:r>
    </w:p>
    <w:p w14:paraId="6D111235" w14:textId="431AB1F3" w:rsidR="008E168D" w:rsidRPr="007260A0" w:rsidRDefault="008E168D" w:rsidP="001F3500">
      <w:pPr>
        <w:pStyle w:val="ListParagraph"/>
        <w:numPr>
          <w:ilvl w:val="1"/>
          <w:numId w:val="5"/>
        </w:numPr>
        <w:rPr>
          <w:rFonts w:ascii="Arial" w:hAnsi="Arial" w:cs="Arial"/>
          <w:sz w:val="22"/>
          <w:szCs w:val="20"/>
        </w:rPr>
      </w:pPr>
      <w:r w:rsidRPr="007260A0">
        <w:rPr>
          <w:rFonts w:ascii="Arial" w:hAnsi="Arial" w:cs="Arial"/>
          <w:sz w:val="22"/>
          <w:szCs w:val="20"/>
        </w:rPr>
        <w:t>Infinity free:</w:t>
      </w:r>
      <w:r w:rsidR="00F56DA8" w:rsidRPr="007260A0">
        <w:rPr>
          <w:rFonts w:ascii="Arial" w:hAnsi="Arial" w:cs="Arial"/>
          <w:sz w:val="22"/>
          <w:szCs w:val="20"/>
        </w:rPr>
        <w:t xml:space="preserve"> </w:t>
      </w:r>
      <w:r w:rsidR="00CA043C">
        <w:rPr>
          <w:rFonts w:ascii="Arial" w:hAnsi="Arial" w:cs="Arial"/>
          <w:sz w:val="22"/>
          <w:szCs w:val="20"/>
        </w:rPr>
        <w:t xml:space="preserve">Antes de levantar nuestro proyecto en Docker y lograr utilizar las herramientas de gestión de base de datos, escogimos  Infinity como servidor público, considerando </w:t>
      </w:r>
      <w:r w:rsidR="00D658A2">
        <w:rPr>
          <w:rFonts w:ascii="Arial" w:hAnsi="Arial" w:cs="Arial"/>
          <w:sz w:val="22"/>
          <w:szCs w:val="20"/>
        </w:rPr>
        <w:t>que,</w:t>
      </w:r>
      <w:r w:rsidR="00CA043C">
        <w:rPr>
          <w:rFonts w:ascii="Arial" w:hAnsi="Arial" w:cs="Arial"/>
          <w:sz w:val="22"/>
          <w:szCs w:val="20"/>
        </w:rPr>
        <w:t xml:space="preserve"> entre las posibles elecciones, era uno de los más fáciles de aprender.</w:t>
      </w:r>
    </w:p>
    <w:p w14:paraId="173B9B1E" w14:textId="31DD90FF" w:rsidR="008E168D" w:rsidRPr="007260A0" w:rsidRDefault="00F660C2" w:rsidP="001F3500">
      <w:pPr>
        <w:pStyle w:val="ListParagraph"/>
        <w:numPr>
          <w:ilvl w:val="0"/>
          <w:numId w:val="5"/>
        </w:numPr>
        <w:rPr>
          <w:rFonts w:ascii="Arial" w:hAnsi="Arial" w:cs="Arial"/>
          <w:sz w:val="22"/>
          <w:szCs w:val="20"/>
        </w:rPr>
      </w:pPr>
      <w:r w:rsidRPr="007260A0">
        <w:rPr>
          <w:rFonts w:ascii="Arial" w:hAnsi="Arial" w:cs="Arial"/>
          <w:sz w:val="22"/>
          <w:szCs w:val="20"/>
        </w:rPr>
        <w:t xml:space="preserve">Pruebas: </w:t>
      </w:r>
    </w:p>
    <w:p w14:paraId="3AD09FD0" w14:textId="4626D018" w:rsidR="00F660C2" w:rsidRPr="007260A0" w:rsidRDefault="00F660C2" w:rsidP="001F3500">
      <w:pPr>
        <w:pStyle w:val="ListParagraph"/>
        <w:numPr>
          <w:ilvl w:val="1"/>
          <w:numId w:val="5"/>
        </w:numPr>
        <w:rPr>
          <w:rFonts w:ascii="Arial" w:hAnsi="Arial" w:cs="Arial"/>
          <w:sz w:val="22"/>
          <w:szCs w:val="20"/>
        </w:rPr>
      </w:pPr>
      <w:r w:rsidRPr="007260A0">
        <w:rPr>
          <w:rFonts w:ascii="Arial" w:hAnsi="Arial" w:cs="Arial"/>
          <w:sz w:val="22"/>
          <w:szCs w:val="20"/>
        </w:rPr>
        <w:t>Docker:</w:t>
      </w:r>
      <w:r w:rsidR="00F56DA8" w:rsidRPr="007260A0">
        <w:rPr>
          <w:rFonts w:ascii="Arial" w:hAnsi="Arial" w:cs="Arial"/>
          <w:sz w:val="22"/>
          <w:szCs w:val="20"/>
        </w:rPr>
        <w:t xml:space="preserve"> </w:t>
      </w:r>
      <w:r w:rsidR="00012BD4" w:rsidRPr="007260A0">
        <w:rPr>
          <w:rFonts w:ascii="Arial" w:hAnsi="Arial" w:cs="Arial"/>
          <w:sz w:val="22"/>
          <w:szCs w:val="20"/>
        </w:rPr>
        <w:t xml:space="preserve">Utilizamos </w:t>
      </w:r>
      <w:r w:rsidR="00761C34" w:rsidRPr="007260A0">
        <w:rPr>
          <w:rFonts w:ascii="Arial" w:hAnsi="Arial" w:cs="Arial"/>
          <w:sz w:val="22"/>
          <w:szCs w:val="20"/>
        </w:rPr>
        <w:t xml:space="preserve">Docker para correr los entornos de prueba </w:t>
      </w:r>
      <w:r w:rsidR="002E3173" w:rsidRPr="007260A0">
        <w:rPr>
          <w:rFonts w:ascii="Arial" w:hAnsi="Arial" w:cs="Arial"/>
          <w:sz w:val="22"/>
          <w:szCs w:val="20"/>
        </w:rPr>
        <w:t>en contenedores</w:t>
      </w:r>
      <w:r w:rsidR="00D658A2">
        <w:rPr>
          <w:rFonts w:ascii="Arial" w:hAnsi="Arial" w:cs="Arial"/>
          <w:sz w:val="22"/>
          <w:szCs w:val="20"/>
        </w:rPr>
        <w:t xml:space="preserve">, además, guiándonos de laboratorios y aprendizajes impartidos durante el semestre, Docker nos permitió utilizar </w:t>
      </w:r>
      <w:r w:rsidR="0005297B">
        <w:rPr>
          <w:rFonts w:ascii="Arial" w:hAnsi="Arial" w:cs="Arial"/>
          <w:sz w:val="22"/>
          <w:szCs w:val="20"/>
        </w:rPr>
        <w:t>apache y mysql, 2 imágenes que serían de vital importancia para el proyecto.</w:t>
      </w:r>
    </w:p>
    <w:p w14:paraId="006CC5E8" w14:textId="564897B9" w:rsidR="00F660C2" w:rsidRPr="007260A0" w:rsidRDefault="00F660C2" w:rsidP="001F3500">
      <w:pPr>
        <w:pStyle w:val="ListParagraph"/>
        <w:numPr>
          <w:ilvl w:val="1"/>
          <w:numId w:val="5"/>
        </w:numPr>
        <w:rPr>
          <w:rFonts w:ascii="Arial" w:hAnsi="Arial" w:cs="Arial"/>
          <w:sz w:val="22"/>
          <w:szCs w:val="20"/>
        </w:rPr>
      </w:pPr>
      <w:r w:rsidRPr="007260A0">
        <w:rPr>
          <w:rFonts w:ascii="Arial" w:hAnsi="Arial" w:cs="Arial"/>
          <w:sz w:val="22"/>
          <w:szCs w:val="20"/>
        </w:rPr>
        <w:t>Selenium:</w:t>
      </w:r>
      <w:r w:rsidR="00012BD4" w:rsidRPr="007260A0">
        <w:rPr>
          <w:rFonts w:ascii="Arial" w:hAnsi="Arial" w:cs="Arial"/>
          <w:sz w:val="22"/>
          <w:szCs w:val="20"/>
        </w:rPr>
        <w:t xml:space="preserve"> Utilizamos Selenium para a</w:t>
      </w:r>
      <w:r w:rsidR="00761C34" w:rsidRPr="007260A0">
        <w:rPr>
          <w:rFonts w:ascii="Arial" w:hAnsi="Arial" w:cs="Arial"/>
          <w:sz w:val="22"/>
          <w:szCs w:val="20"/>
        </w:rPr>
        <w:t>utomatizar las pruebas funcionales documentadas</w:t>
      </w:r>
      <w:r w:rsidR="0005297B">
        <w:rPr>
          <w:rFonts w:ascii="Arial" w:hAnsi="Arial" w:cs="Arial"/>
          <w:sz w:val="22"/>
          <w:szCs w:val="20"/>
        </w:rPr>
        <w:t xml:space="preserve">, poniendo en práctica el aprendizaje </w:t>
      </w:r>
      <w:r w:rsidR="00AD15CA">
        <w:rPr>
          <w:rFonts w:ascii="Arial" w:hAnsi="Arial" w:cs="Arial"/>
          <w:sz w:val="22"/>
          <w:szCs w:val="20"/>
        </w:rPr>
        <w:t>impartido durante el semestre</w:t>
      </w:r>
      <w:r w:rsidR="003B125A" w:rsidRPr="007260A0">
        <w:rPr>
          <w:rFonts w:ascii="Arial" w:hAnsi="Arial" w:cs="Arial"/>
          <w:sz w:val="22"/>
          <w:szCs w:val="20"/>
        </w:rPr>
        <w:t>.</w:t>
      </w:r>
    </w:p>
    <w:p w14:paraId="7B78EC5B" w14:textId="59A6F2FE" w:rsidR="0026324F" w:rsidRPr="007260A0" w:rsidRDefault="0026324F" w:rsidP="001F3500">
      <w:pPr>
        <w:pStyle w:val="ListParagraph"/>
        <w:numPr>
          <w:ilvl w:val="1"/>
          <w:numId w:val="5"/>
        </w:numPr>
        <w:rPr>
          <w:rFonts w:ascii="Arial" w:hAnsi="Arial" w:cs="Arial"/>
          <w:sz w:val="22"/>
          <w:szCs w:val="20"/>
        </w:rPr>
      </w:pPr>
      <w:r w:rsidRPr="007260A0">
        <w:rPr>
          <w:rFonts w:ascii="Arial" w:hAnsi="Arial" w:cs="Arial"/>
          <w:sz w:val="22"/>
          <w:szCs w:val="20"/>
        </w:rPr>
        <w:t xml:space="preserve">PHPUnit: </w:t>
      </w:r>
      <w:r w:rsidR="00AD15CA">
        <w:rPr>
          <w:rFonts w:ascii="Arial" w:hAnsi="Arial" w:cs="Arial"/>
          <w:sz w:val="22"/>
          <w:szCs w:val="20"/>
        </w:rPr>
        <w:t>Utilizada como herramienta</w:t>
      </w:r>
      <w:r w:rsidRPr="007260A0">
        <w:rPr>
          <w:rFonts w:ascii="Arial" w:hAnsi="Arial" w:cs="Arial"/>
          <w:sz w:val="22"/>
          <w:szCs w:val="20"/>
        </w:rPr>
        <w:t xml:space="preserve"> para codificar pruebas unitarias </w:t>
      </w:r>
      <w:r w:rsidR="00593091" w:rsidRPr="007260A0">
        <w:rPr>
          <w:rFonts w:ascii="Arial" w:hAnsi="Arial" w:cs="Arial"/>
          <w:sz w:val="22"/>
          <w:szCs w:val="20"/>
        </w:rPr>
        <w:t>a los métodos relacionados con los casos de prueba documentados.</w:t>
      </w:r>
    </w:p>
    <w:p w14:paraId="16CF0D8E" w14:textId="11B7A16A" w:rsidR="00F660C2" w:rsidRPr="007260A0" w:rsidRDefault="00953093" w:rsidP="001F3500">
      <w:pPr>
        <w:pStyle w:val="ListParagraph"/>
        <w:numPr>
          <w:ilvl w:val="0"/>
          <w:numId w:val="5"/>
        </w:numPr>
        <w:rPr>
          <w:rFonts w:ascii="Arial" w:hAnsi="Arial" w:cs="Arial"/>
          <w:sz w:val="22"/>
          <w:szCs w:val="20"/>
        </w:rPr>
      </w:pPr>
      <w:r w:rsidRPr="007260A0">
        <w:rPr>
          <w:rFonts w:ascii="Arial" w:hAnsi="Arial" w:cs="Arial"/>
          <w:sz w:val="22"/>
          <w:szCs w:val="20"/>
        </w:rPr>
        <w:t>Wireframe:</w:t>
      </w:r>
    </w:p>
    <w:p w14:paraId="7AE5D6CF" w14:textId="6680543A" w:rsidR="00593091" w:rsidRPr="001A19AB" w:rsidRDefault="00953093" w:rsidP="001A19AB">
      <w:pPr>
        <w:pStyle w:val="ListParagraph"/>
        <w:numPr>
          <w:ilvl w:val="1"/>
          <w:numId w:val="5"/>
        </w:numPr>
        <w:rPr>
          <w:rFonts w:ascii="Arial" w:hAnsi="Arial" w:cs="Arial"/>
          <w:sz w:val="22"/>
          <w:szCs w:val="20"/>
        </w:rPr>
      </w:pPr>
      <w:r w:rsidRPr="007260A0">
        <w:rPr>
          <w:rFonts w:ascii="Arial" w:hAnsi="Arial" w:cs="Arial"/>
          <w:sz w:val="22"/>
          <w:szCs w:val="20"/>
        </w:rPr>
        <w:t>Figma:</w:t>
      </w:r>
      <w:r w:rsidR="003B125A" w:rsidRPr="007260A0">
        <w:rPr>
          <w:rFonts w:ascii="Arial" w:hAnsi="Arial" w:cs="Arial"/>
          <w:sz w:val="22"/>
          <w:szCs w:val="20"/>
        </w:rPr>
        <w:t xml:space="preserve"> Figma fue la base de nuestro trabajo, </w:t>
      </w:r>
      <w:r w:rsidR="00630388" w:rsidRPr="007260A0">
        <w:rPr>
          <w:rFonts w:ascii="Arial" w:hAnsi="Arial" w:cs="Arial"/>
          <w:sz w:val="22"/>
          <w:szCs w:val="20"/>
        </w:rPr>
        <w:t xml:space="preserve">donde </w:t>
      </w:r>
      <w:r w:rsidR="00F80CAA" w:rsidRPr="007260A0">
        <w:rPr>
          <w:rFonts w:ascii="Arial" w:hAnsi="Arial" w:cs="Arial"/>
          <w:sz w:val="22"/>
          <w:szCs w:val="20"/>
        </w:rPr>
        <w:t xml:space="preserve">se </w:t>
      </w:r>
      <w:r w:rsidR="001F3500" w:rsidRPr="007260A0">
        <w:rPr>
          <w:rFonts w:ascii="Arial" w:hAnsi="Arial" w:cs="Arial"/>
          <w:sz w:val="22"/>
          <w:szCs w:val="20"/>
        </w:rPr>
        <w:t>trabajó</w:t>
      </w:r>
      <w:r w:rsidR="00F80CAA" w:rsidRPr="007260A0">
        <w:rPr>
          <w:rFonts w:ascii="Arial" w:hAnsi="Arial" w:cs="Arial"/>
          <w:sz w:val="22"/>
          <w:szCs w:val="20"/>
        </w:rPr>
        <w:t xml:space="preserve"> el diseño y el flujo</w:t>
      </w:r>
      <w:r w:rsidR="00630388" w:rsidRPr="007260A0">
        <w:rPr>
          <w:rFonts w:ascii="Arial" w:hAnsi="Arial" w:cs="Arial"/>
          <w:sz w:val="22"/>
          <w:szCs w:val="20"/>
        </w:rPr>
        <w:t xml:space="preserve"> inicial.</w:t>
      </w:r>
    </w:p>
    <w:p w14:paraId="047FEB9D" w14:textId="3CB71C34" w:rsidR="001B19C1" w:rsidRPr="007C4D1F" w:rsidRDefault="001B19C1" w:rsidP="001B19C1">
      <w:pPr>
        <w:pStyle w:val="ListParagraph"/>
        <w:numPr>
          <w:ilvl w:val="0"/>
          <w:numId w:val="5"/>
        </w:numPr>
        <w:rPr>
          <w:rFonts w:ascii="Arial" w:hAnsi="Arial" w:cs="Arial"/>
          <w:sz w:val="22"/>
          <w:szCs w:val="18"/>
        </w:rPr>
      </w:pPr>
      <w:r w:rsidRPr="007C4D1F">
        <w:rPr>
          <w:rFonts w:ascii="Arial" w:hAnsi="Arial" w:cs="Arial"/>
          <w:sz w:val="22"/>
          <w:szCs w:val="18"/>
        </w:rPr>
        <w:lastRenderedPageBreak/>
        <w:t>Sp</w:t>
      </w:r>
      <w:r w:rsidR="00B748D3">
        <w:rPr>
          <w:rFonts w:ascii="Arial" w:hAnsi="Arial" w:cs="Arial"/>
          <w:sz w:val="22"/>
          <w:szCs w:val="18"/>
        </w:rPr>
        <w:t>i</w:t>
      </w:r>
      <w:r w:rsidRPr="007C4D1F">
        <w:rPr>
          <w:rFonts w:ascii="Arial" w:hAnsi="Arial" w:cs="Arial"/>
          <w:sz w:val="22"/>
          <w:szCs w:val="18"/>
        </w:rPr>
        <w:t>raTeam:</w:t>
      </w:r>
    </w:p>
    <w:p w14:paraId="7E173F4F" w14:textId="072EAF6D" w:rsidR="001B19C1" w:rsidRDefault="001B19C1" w:rsidP="001B19C1">
      <w:pPr>
        <w:pStyle w:val="ListParagraph"/>
        <w:numPr>
          <w:ilvl w:val="1"/>
          <w:numId w:val="5"/>
        </w:numPr>
        <w:rPr>
          <w:rFonts w:ascii="Arial" w:hAnsi="Arial" w:cs="Arial"/>
          <w:sz w:val="22"/>
          <w:szCs w:val="18"/>
        </w:rPr>
      </w:pPr>
      <w:r w:rsidRPr="007C4D1F">
        <w:rPr>
          <w:rFonts w:ascii="Arial" w:hAnsi="Arial" w:cs="Arial"/>
          <w:sz w:val="22"/>
          <w:szCs w:val="18"/>
        </w:rPr>
        <w:t>La cual nos permite documentar y llevar un correcto orden y registro de los casos de prueba y test a realizar,</w:t>
      </w:r>
      <w:r w:rsidR="00D45EF1" w:rsidRPr="007C4D1F">
        <w:rPr>
          <w:rFonts w:ascii="Arial" w:hAnsi="Arial" w:cs="Arial"/>
          <w:sz w:val="22"/>
          <w:szCs w:val="18"/>
        </w:rPr>
        <w:t xml:space="preserve"> en el logramos organizar todos los flujos</w:t>
      </w:r>
      <w:r w:rsidR="006A7425" w:rsidRPr="007C4D1F">
        <w:rPr>
          <w:rFonts w:ascii="Arial" w:hAnsi="Arial" w:cs="Arial"/>
          <w:sz w:val="22"/>
          <w:szCs w:val="18"/>
        </w:rPr>
        <w:t xml:space="preserve"> </w:t>
      </w:r>
      <w:r w:rsidR="007C4D1F" w:rsidRPr="007C4D1F">
        <w:rPr>
          <w:rFonts w:ascii="Arial" w:hAnsi="Arial" w:cs="Arial"/>
          <w:sz w:val="22"/>
          <w:szCs w:val="18"/>
        </w:rPr>
        <w:t>tanto básicos como alternos.</w:t>
      </w:r>
    </w:p>
    <w:p w14:paraId="23B815C0" w14:textId="77777777" w:rsidR="007C4D1F" w:rsidRPr="007C4D1F" w:rsidRDefault="007C4D1F" w:rsidP="007C4D1F">
      <w:pPr>
        <w:pStyle w:val="ListParagraph"/>
        <w:ind w:left="1451" w:firstLine="0"/>
        <w:rPr>
          <w:rFonts w:ascii="Arial" w:hAnsi="Arial" w:cs="Arial"/>
          <w:sz w:val="22"/>
          <w:szCs w:val="18"/>
        </w:rPr>
      </w:pPr>
    </w:p>
    <w:p w14:paraId="2B98F19B" w14:textId="0869015C" w:rsidR="00254A0C" w:rsidRDefault="00C07CCA" w:rsidP="001A19AB">
      <w:pPr>
        <w:pStyle w:val="Heading1"/>
      </w:pPr>
      <w:bookmarkStart w:id="3" w:name="_Toc90609595"/>
      <w:r w:rsidRPr="00D939A3">
        <w:t>Documentos de casos de uso</w:t>
      </w:r>
      <w:bookmarkEnd w:id="3"/>
    </w:p>
    <w:p w14:paraId="62C05AD1" w14:textId="6CDBF474" w:rsidR="00254A0C" w:rsidRDefault="001A19AB" w:rsidP="0023352B">
      <w:r>
        <w:t xml:space="preserve">Los documentos </w:t>
      </w:r>
      <w:r w:rsidR="0023352B">
        <w:t xml:space="preserve">de especificación </w:t>
      </w:r>
      <w:r>
        <w:t xml:space="preserve">a continuación </w:t>
      </w:r>
      <w:r w:rsidR="00B06084">
        <w:t xml:space="preserve">son los presentados en el proyecto final de Ingeniería web, los cuales no tuvieron </w:t>
      </w:r>
      <w:r w:rsidR="0023352B">
        <w:t>cómo requisito la creación de flujos alternos, sin embargo</w:t>
      </w:r>
      <w:r w:rsidR="0032640D">
        <w:t>,</w:t>
      </w:r>
      <w:r w:rsidR="0023352B">
        <w:t xml:space="preserve"> más adelante y gracias a los casos de prueba se pueden establece</w:t>
      </w:r>
      <w:r w:rsidR="0032640D">
        <w:t>r</w:t>
      </w:r>
      <w:r w:rsidR="0023352B">
        <w:t xml:space="preserve"> las posibles situaciones que pueden presentarse en los flujos básicos.</w:t>
      </w:r>
    </w:p>
    <w:p w14:paraId="4E16DE38" w14:textId="7F538D4B" w:rsidR="007C4D1F" w:rsidRDefault="000554E3" w:rsidP="0023352B">
      <w:r>
        <w:t xml:space="preserve">En el documento presentado de explicación de proyecto semestral de ingeniería web, no se establecieron normas o limitantes a </w:t>
      </w:r>
      <w:r w:rsidR="00BD5465">
        <w:t>establecer, por lo cual la estructuración, diseño y todo lo relacionado a la página estaba libre a nuestr</w:t>
      </w:r>
      <w:r w:rsidR="00CB1EFB">
        <w:t xml:space="preserve">a elección, siempre y cuando se </w:t>
      </w:r>
      <w:r w:rsidR="001E514A">
        <w:t>cumpliera con los requisitos funcionales: agendar cita, cancelar cita,</w:t>
      </w:r>
      <w:r w:rsidR="002E7C63">
        <w:t xml:space="preserve"> consultar itinerario, reprogramar cita</w:t>
      </w:r>
      <w:r w:rsidR="002A1116">
        <w:t>.</w:t>
      </w:r>
    </w:p>
    <w:p w14:paraId="7DE6C5EC" w14:textId="77777777" w:rsidR="00467E76" w:rsidRDefault="00467E76" w:rsidP="0023352B"/>
    <w:p w14:paraId="7C3DB4BE" w14:textId="77777777" w:rsidR="0023352B" w:rsidRPr="001A19AB" w:rsidRDefault="0023352B" w:rsidP="0023352B">
      <w:pPr>
        <w:rPr>
          <w:rFonts w:eastAsiaTheme="majorEastAsia" w:cs="Arial"/>
          <w:b/>
          <w:bCs/>
          <w:color w:val="000000" w:themeColor="text1"/>
          <w:sz w:val="28"/>
          <w:szCs w:val="28"/>
        </w:rPr>
      </w:pPr>
    </w:p>
    <w:p w14:paraId="0DF9F5BC" w14:textId="77777777" w:rsidR="0032640D" w:rsidRDefault="0032640D">
      <w:pPr>
        <w:spacing w:after="0" w:line="240" w:lineRule="auto"/>
        <w:ind w:firstLine="0"/>
        <w:jc w:val="left"/>
        <w:rPr>
          <w:rFonts w:eastAsia="Times New Roman" w:cstheme="majorBidi"/>
          <w:b/>
          <w:szCs w:val="26"/>
          <w:lang w:val="es-ES"/>
        </w:rPr>
      </w:pPr>
      <w:r>
        <w:rPr>
          <w:rFonts w:eastAsia="Times New Roman"/>
          <w:lang w:val="es-ES"/>
        </w:rPr>
        <w:br w:type="page"/>
      </w:r>
    </w:p>
    <w:p w14:paraId="1A3D8DDC" w14:textId="3100FD16" w:rsidR="008676EA" w:rsidRPr="00DB0032" w:rsidRDefault="008676EA" w:rsidP="0050781D">
      <w:pPr>
        <w:pStyle w:val="Heading2"/>
        <w:rPr>
          <w:rFonts w:eastAsia="Times New Roman"/>
        </w:rPr>
      </w:pPr>
      <w:r w:rsidRPr="00DB0032">
        <w:rPr>
          <w:rFonts w:eastAsia="Times New Roman"/>
        </w:rPr>
        <w:lastRenderedPageBreak/>
        <w:fldChar w:fldCharType="begin"/>
      </w:r>
      <w:r w:rsidRPr="00DB0032">
        <w:rPr>
          <w:rFonts w:eastAsia="Times New Roman"/>
        </w:rPr>
        <w:instrText xml:space="preserve">title  \* Mergeformat </w:instrText>
      </w:r>
      <w:r w:rsidRPr="00DB0032">
        <w:rPr>
          <w:rFonts w:eastAsia="Times New Roman"/>
        </w:rPr>
        <w:fldChar w:fldCharType="separate"/>
      </w:r>
      <w:bookmarkStart w:id="4" w:name="_Toc90609596"/>
      <w:r w:rsidRPr="00DB0032">
        <w:rPr>
          <w:rFonts w:eastAsia="Times New Roman"/>
        </w:rPr>
        <w:t xml:space="preserve">Especificación de Caso de Uso: </w:t>
      </w:r>
      <w:r w:rsidRPr="00DB0032">
        <w:rPr>
          <w:rFonts w:eastAsia="Times New Roman"/>
        </w:rPr>
        <w:fldChar w:fldCharType="end"/>
      </w:r>
      <w:r w:rsidRPr="00DB0032">
        <w:rPr>
          <w:rFonts w:eastAsia="Times New Roman"/>
        </w:rPr>
        <w:t>“Registrar Datos”</w:t>
      </w:r>
      <w:bookmarkEnd w:id="4"/>
    </w:p>
    <w:p w14:paraId="4677E91E" w14:textId="77777777" w:rsidR="008676EA" w:rsidRPr="00DB0032" w:rsidRDefault="008676EA" w:rsidP="00254A0C">
      <w:pPr>
        <w:widowControl w:val="0"/>
        <w:spacing w:after="0"/>
        <w:ind w:firstLine="0"/>
        <w:rPr>
          <w:rFonts w:cs="Arial"/>
          <w:b/>
          <w:lang w:val="es-ES"/>
        </w:rPr>
      </w:pPr>
      <w:r w:rsidRPr="00DB0032">
        <w:rPr>
          <w:rFonts w:cs="Arial"/>
          <w:b/>
          <w:lang w:val="es-ES"/>
        </w:rPr>
        <w:t xml:space="preserve">Código </w:t>
      </w:r>
    </w:p>
    <w:p w14:paraId="01370695" w14:textId="77777777" w:rsidR="008676EA" w:rsidRPr="00DB0032" w:rsidRDefault="008676EA" w:rsidP="00254A0C">
      <w:pPr>
        <w:widowControl w:val="0"/>
        <w:spacing w:after="0"/>
        <w:ind w:firstLine="0"/>
        <w:rPr>
          <w:rFonts w:eastAsia="Times New Roman" w:cs="Arial"/>
          <w:iCs/>
          <w:color w:val="000000"/>
          <w:lang w:val="es-ES"/>
        </w:rPr>
      </w:pPr>
      <w:r w:rsidRPr="00DB0032">
        <w:rPr>
          <w:rFonts w:eastAsia="Times New Roman" w:cs="Arial"/>
          <w:iCs/>
          <w:color w:val="000000"/>
          <w:lang w:val="es-ES"/>
        </w:rPr>
        <w:t>CU-0003</w:t>
      </w:r>
    </w:p>
    <w:p w14:paraId="37043E13" w14:textId="77777777" w:rsidR="008676EA" w:rsidRPr="00DB0032" w:rsidRDefault="008676EA" w:rsidP="00254A0C">
      <w:pPr>
        <w:widowControl w:val="0"/>
        <w:spacing w:after="0"/>
        <w:ind w:firstLine="0"/>
        <w:rPr>
          <w:rFonts w:eastAsia="Times New Roman" w:cs="Arial"/>
          <w:iCs/>
          <w:color w:val="000000"/>
          <w:lang w:val="es-ES"/>
        </w:rPr>
      </w:pPr>
    </w:p>
    <w:p w14:paraId="38CE1E5E" w14:textId="77777777" w:rsidR="008676EA" w:rsidRPr="00DB0032" w:rsidRDefault="008676EA" w:rsidP="00254A0C">
      <w:pPr>
        <w:widowControl w:val="0"/>
        <w:spacing w:after="0"/>
        <w:ind w:firstLine="0"/>
        <w:rPr>
          <w:rFonts w:eastAsia="Times New Roman" w:cs="Arial"/>
          <w:b/>
          <w:lang w:val="es-ES"/>
        </w:rPr>
      </w:pPr>
      <w:r w:rsidRPr="00DB0032">
        <w:rPr>
          <w:rFonts w:eastAsia="Times New Roman" w:cs="Arial"/>
          <w:b/>
          <w:lang w:val="es-ES"/>
        </w:rPr>
        <w:t>Breve descripción</w:t>
      </w:r>
    </w:p>
    <w:p w14:paraId="566FDBAE" w14:textId="77777777" w:rsidR="008676EA" w:rsidRPr="00DB0032" w:rsidRDefault="008676EA" w:rsidP="00254A0C">
      <w:pPr>
        <w:widowControl w:val="0"/>
        <w:spacing w:after="240"/>
        <w:ind w:firstLine="0"/>
        <w:rPr>
          <w:rFonts w:eastAsia="Times New Roman" w:cs="Arial"/>
          <w:color w:val="000000"/>
          <w:lang w:val="es-ES"/>
        </w:rPr>
      </w:pPr>
      <w:r w:rsidRPr="00DB0032">
        <w:rPr>
          <w:rFonts w:eastAsia="Times New Roman" w:cs="Arial"/>
          <w:color w:val="000000"/>
          <w:lang w:val="es-ES"/>
        </w:rPr>
        <w:t>Este caso de uso permite que el actor pueda registrar sus datos en el sistema.</w:t>
      </w:r>
    </w:p>
    <w:p w14:paraId="1C4B92C1" w14:textId="77777777" w:rsidR="008676EA" w:rsidRPr="00DB0032" w:rsidRDefault="008676EA" w:rsidP="00254A0C">
      <w:pPr>
        <w:widowControl w:val="0"/>
        <w:spacing w:after="0"/>
        <w:ind w:firstLine="0"/>
        <w:rPr>
          <w:rFonts w:eastAsia="Times New Roman" w:cs="Arial"/>
          <w:b/>
          <w:lang w:val="es-ES"/>
        </w:rPr>
      </w:pPr>
      <w:r w:rsidRPr="00DB0032">
        <w:rPr>
          <w:rFonts w:eastAsia="Times New Roman" w:cs="Arial"/>
          <w:b/>
          <w:lang w:val="es-ES"/>
        </w:rPr>
        <w:t>Actores</w:t>
      </w:r>
    </w:p>
    <w:p w14:paraId="1A49C936" w14:textId="77777777" w:rsidR="008676EA" w:rsidRPr="00DB0032" w:rsidRDefault="008676EA" w:rsidP="00254A0C">
      <w:pPr>
        <w:widowControl w:val="0"/>
        <w:spacing w:after="0"/>
        <w:ind w:firstLine="0"/>
        <w:rPr>
          <w:rFonts w:eastAsia="Times New Roman" w:cs="Arial"/>
          <w:color w:val="000000"/>
          <w:lang w:val="es-ES"/>
        </w:rPr>
      </w:pPr>
      <w:r w:rsidRPr="00DB0032">
        <w:rPr>
          <w:rFonts w:eastAsia="Times New Roman" w:cs="Arial"/>
          <w:color w:val="000000"/>
          <w:lang w:val="es-ES"/>
        </w:rPr>
        <w:t>Paciente</w:t>
      </w:r>
    </w:p>
    <w:p w14:paraId="1BB8E0F4" w14:textId="77777777" w:rsidR="008676EA" w:rsidRPr="00DB0032" w:rsidRDefault="008676EA" w:rsidP="00254A0C">
      <w:pPr>
        <w:widowControl w:val="0"/>
        <w:spacing w:after="0"/>
        <w:ind w:firstLine="0"/>
        <w:rPr>
          <w:rFonts w:eastAsia="Times New Roman" w:cs="Arial"/>
          <w:color w:val="000000"/>
          <w:lang w:val="es-ES"/>
        </w:rPr>
      </w:pPr>
    </w:p>
    <w:p w14:paraId="1E9ABD4B" w14:textId="77777777" w:rsidR="008676EA" w:rsidRPr="00DB0032" w:rsidRDefault="008676EA" w:rsidP="00254A0C">
      <w:pPr>
        <w:widowControl w:val="0"/>
        <w:spacing w:after="0"/>
        <w:ind w:firstLine="0"/>
        <w:rPr>
          <w:rFonts w:eastAsia="Times New Roman" w:cs="Arial"/>
          <w:bCs/>
          <w:lang w:val="es-ES"/>
        </w:rPr>
      </w:pPr>
      <w:r w:rsidRPr="00DB0032">
        <w:rPr>
          <w:rFonts w:eastAsia="Times New Roman" w:cs="Arial"/>
          <w:b/>
          <w:lang w:val="es-ES"/>
        </w:rPr>
        <w:t>Flujo básico</w:t>
      </w:r>
    </w:p>
    <w:p w14:paraId="315CB91E" w14:textId="77777777" w:rsidR="008676EA" w:rsidRPr="00DB0032" w:rsidRDefault="008676EA" w:rsidP="00254A0C">
      <w:pPr>
        <w:pStyle w:val="ListParagraph"/>
        <w:widowControl w:val="0"/>
        <w:numPr>
          <w:ilvl w:val="0"/>
          <w:numId w:val="1"/>
        </w:numPr>
        <w:spacing w:after="0" w:line="276" w:lineRule="auto"/>
        <w:rPr>
          <w:rFonts w:ascii="Arial" w:eastAsia="Times New Roman" w:hAnsi="Arial" w:cs="Arial"/>
          <w:sz w:val="22"/>
          <w:lang w:val="es-ES"/>
        </w:rPr>
      </w:pPr>
      <w:r w:rsidRPr="00DB0032">
        <w:rPr>
          <w:rFonts w:ascii="Arial" w:eastAsia="Times New Roman" w:hAnsi="Arial" w:cs="Arial"/>
          <w:sz w:val="22"/>
          <w:lang w:val="es-ES"/>
        </w:rPr>
        <w:t>El sistema muestra una interfaz donde se encuentran las opciones “Programar Cita Médica”, “Citas Programadas” y “Ayuda”</w:t>
      </w:r>
    </w:p>
    <w:p w14:paraId="4D3689B1" w14:textId="77777777" w:rsidR="008676EA" w:rsidRPr="00DB0032" w:rsidRDefault="008676EA" w:rsidP="00254A0C">
      <w:pPr>
        <w:pStyle w:val="ListParagraph"/>
        <w:widowControl w:val="0"/>
        <w:numPr>
          <w:ilvl w:val="0"/>
          <w:numId w:val="1"/>
        </w:numPr>
        <w:spacing w:after="0" w:line="276" w:lineRule="auto"/>
        <w:rPr>
          <w:rFonts w:ascii="Arial" w:eastAsia="Times New Roman" w:hAnsi="Arial" w:cs="Arial"/>
          <w:bCs/>
          <w:sz w:val="22"/>
          <w:lang w:val="es-ES"/>
        </w:rPr>
      </w:pPr>
      <w:r w:rsidRPr="00DB0032">
        <w:rPr>
          <w:rFonts w:ascii="Arial" w:eastAsia="Times New Roman" w:hAnsi="Arial" w:cs="Arial"/>
          <w:bCs/>
          <w:sz w:val="22"/>
          <w:lang w:val="es-ES"/>
        </w:rPr>
        <w:t>El actor selecciona la opción “Programar Cita Médica”</w:t>
      </w:r>
    </w:p>
    <w:p w14:paraId="404D2451" w14:textId="458C01E4" w:rsidR="008676EA" w:rsidRPr="00DB0032" w:rsidRDefault="008676EA" w:rsidP="00254A0C">
      <w:pPr>
        <w:pStyle w:val="ListParagraph"/>
        <w:widowControl w:val="0"/>
        <w:numPr>
          <w:ilvl w:val="0"/>
          <w:numId w:val="1"/>
        </w:numPr>
        <w:spacing w:after="0" w:line="276" w:lineRule="auto"/>
        <w:rPr>
          <w:rFonts w:ascii="Arial" w:eastAsia="Times New Roman" w:hAnsi="Arial" w:cs="Arial"/>
          <w:sz w:val="22"/>
          <w:lang w:val="es-ES"/>
        </w:rPr>
      </w:pPr>
      <w:r w:rsidRPr="00DB0032">
        <w:rPr>
          <w:rFonts w:ascii="Arial" w:eastAsia="Times New Roman" w:hAnsi="Arial" w:cs="Arial"/>
          <w:sz w:val="22"/>
          <w:lang w:val="es-ES"/>
        </w:rPr>
        <w:t xml:space="preserve">El sistema muestra </w:t>
      </w:r>
      <w:r w:rsidR="00CA654D" w:rsidRPr="00DB0032">
        <w:rPr>
          <w:rFonts w:ascii="Arial" w:eastAsia="Times New Roman" w:hAnsi="Arial" w:cs="Arial"/>
          <w:sz w:val="22"/>
          <w:lang w:val="es-ES"/>
        </w:rPr>
        <w:t xml:space="preserve">dos opciones </w:t>
      </w:r>
      <w:r w:rsidR="00D67BF6" w:rsidRPr="00DB0032">
        <w:rPr>
          <w:rFonts w:ascii="Arial" w:eastAsia="Times New Roman" w:hAnsi="Arial" w:cs="Arial"/>
          <w:sz w:val="22"/>
          <w:lang w:val="es-ES"/>
        </w:rPr>
        <w:t>“Paciente nuevo” y “Paciente registrado”</w:t>
      </w:r>
    </w:p>
    <w:p w14:paraId="6A77092C" w14:textId="48ADD3A0" w:rsidR="008676EA" w:rsidRPr="00DB0032" w:rsidRDefault="008676EA" w:rsidP="00254A0C">
      <w:pPr>
        <w:pStyle w:val="ListParagraph"/>
        <w:widowControl w:val="0"/>
        <w:numPr>
          <w:ilvl w:val="0"/>
          <w:numId w:val="1"/>
        </w:numPr>
        <w:spacing w:after="0" w:line="276" w:lineRule="auto"/>
        <w:rPr>
          <w:rFonts w:ascii="Arial" w:eastAsia="Times New Roman" w:hAnsi="Arial" w:cs="Arial"/>
          <w:bCs/>
          <w:sz w:val="22"/>
          <w:lang w:val="es-ES"/>
        </w:rPr>
      </w:pPr>
      <w:r w:rsidRPr="00DB0032">
        <w:rPr>
          <w:rFonts w:ascii="Arial" w:eastAsia="Times New Roman" w:hAnsi="Arial" w:cs="Arial"/>
          <w:bCs/>
          <w:sz w:val="22"/>
          <w:lang w:val="es-ES"/>
        </w:rPr>
        <w:t>El actor selecciona la opción “</w:t>
      </w:r>
      <w:r w:rsidR="00D67BF6" w:rsidRPr="00DB0032">
        <w:rPr>
          <w:rFonts w:ascii="Arial" w:eastAsia="Times New Roman" w:hAnsi="Arial" w:cs="Arial"/>
          <w:bCs/>
          <w:sz w:val="22"/>
          <w:lang w:val="es-ES"/>
        </w:rPr>
        <w:t>P</w:t>
      </w:r>
      <w:r w:rsidRPr="00DB0032">
        <w:rPr>
          <w:rFonts w:ascii="Arial" w:eastAsia="Times New Roman" w:hAnsi="Arial" w:cs="Arial"/>
          <w:bCs/>
          <w:sz w:val="22"/>
          <w:lang w:val="es-ES"/>
        </w:rPr>
        <w:t>aciente nuevo”</w:t>
      </w:r>
    </w:p>
    <w:p w14:paraId="73A7BD57" w14:textId="77777777" w:rsidR="008676EA" w:rsidRPr="00DB0032" w:rsidRDefault="008676EA" w:rsidP="00254A0C">
      <w:pPr>
        <w:pStyle w:val="ListParagraph"/>
        <w:widowControl w:val="0"/>
        <w:numPr>
          <w:ilvl w:val="0"/>
          <w:numId w:val="1"/>
        </w:numPr>
        <w:spacing w:after="0" w:line="276" w:lineRule="auto"/>
        <w:rPr>
          <w:rFonts w:ascii="Arial" w:eastAsia="Times New Roman" w:hAnsi="Arial" w:cs="Arial"/>
          <w:sz w:val="22"/>
          <w:lang w:val="es-ES"/>
        </w:rPr>
      </w:pPr>
      <w:r w:rsidRPr="00DB0032">
        <w:rPr>
          <w:rFonts w:ascii="Arial" w:eastAsia="Times New Roman" w:hAnsi="Arial" w:cs="Arial"/>
          <w:sz w:val="22"/>
          <w:lang w:val="es-ES"/>
        </w:rPr>
        <w:t>El sistema muestra una pantalla con el texto “Ingresa tu información personal” y los campos: “Nombres”, “Apellidos”, “Cédula o Seguro Social”, “Fecha de nacimiento”, “Dirección Residencial” y “Tipo de sangre”.</w:t>
      </w:r>
    </w:p>
    <w:p w14:paraId="0517A314" w14:textId="77777777" w:rsidR="008676EA" w:rsidRPr="00DB0032" w:rsidRDefault="008676EA" w:rsidP="00254A0C">
      <w:pPr>
        <w:pStyle w:val="ListParagraph"/>
        <w:widowControl w:val="0"/>
        <w:numPr>
          <w:ilvl w:val="0"/>
          <w:numId w:val="1"/>
        </w:numPr>
        <w:spacing w:after="0" w:line="276" w:lineRule="auto"/>
        <w:rPr>
          <w:rFonts w:ascii="Arial" w:eastAsia="Times New Roman" w:hAnsi="Arial" w:cs="Arial"/>
          <w:sz w:val="22"/>
          <w:lang w:val="es-ES"/>
        </w:rPr>
      </w:pPr>
      <w:r w:rsidRPr="00DB0032">
        <w:rPr>
          <w:rFonts w:ascii="Arial" w:eastAsia="Times New Roman" w:hAnsi="Arial" w:cs="Arial"/>
          <w:sz w:val="22"/>
          <w:lang w:val="es-ES"/>
        </w:rPr>
        <w:t xml:space="preserve"> El actor ingresa los datos en los campos y selecciona la opción “Finalizar Registro”</w:t>
      </w:r>
    </w:p>
    <w:p w14:paraId="76D7DC1A" w14:textId="16AB6642" w:rsidR="008676EA" w:rsidRPr="00DB0032" w:rsidRDefault="008676EA" w:rsidP="00254A0C">
      <w:pPr>
        <w:pStyle w:val="ListParagraph"/>
        <w:widowControl w:val="0"/>
        <w:numPr>
          <w:ilvl w:val="0"/>
          <w:numId w:val="1"/>
        </w:numPr>
        <w:spacing w:after="0" w:line="276" w:lineRule="auto"/>
        <w:rPr>
          <w:rFonts w:ascii="Arial" w:eastAsia="Times New Roman" w:hAnsi="Arial" w:cs="Arial"/>
          <w:sz w:val="22"/>
          <w:lang w:val="es-ES"/>
        </w:rPr>
      </w:pPr>
      <w:r w:rsidRPr="00DB0032">
        <w:rPr>
          <w:rFonts w:ascii="Arial" w:eastAsia="Times New Roman" w:hAnsi="Arial" w:cs="Arial"/>
          <w:sz w:val="22"/>
          <w:lang w:val="es-ES"/>
        </w:rPr>
        <w:t xml:space="preserve"> El sistema valida y guarda los datos ingresados. </w:t>
      </w:r>
    </w:p>
    <w:p w14:paraId="487EA2AE" w14:textId="0BCDDEA5" w:rsidR="00AE58E8" w:rsidRPr="00DB0032" w:rsidRDefault="00AE58E8" w:rsidP="00254A0C">
      <w:pPr>
        <w:pStyle w:val="ListParagraph"/>
        <w:widowControl w:val="0"/>
        <w:numPr>
          <w:ilvl w:val="0"/>
          <w:numId w:val="1"/>
        </w:numPr>
        <w:spacing w:after="0" w:line="276" w:lineRule="auto"/>
        <w:rPr>
          <w:rFonts w:ascii="Arial" w:eastAsia="Times New Roman" w:hAnsi="Arial" w:cs="Arial"/>
          <w:sz w:val="22"/>
          <w:lang w:val="es-ES"/>
        </w:rPr>
      </w:pPr>
      <w:r w:rsidRPr="00DB0032">
        <w:rPr>
          <w:rFonts w:ascii="Arial" w:eastAsia="Times New Roman" w:hAnsi="Arial" w:cs="Arial"/>
          <w:sz w:val="22"/>
          <w:lang w:val="es-ES"/>
        </w:rPr>
        <w:t>El sistema muestra una panta</w:t>
      </w:r>
      <w:r w:rsidR="003101C6" w:rsidRPr="00DB0032">
        <w:rPr>
          <w:rFonts w:ascii="Arial" w:eastAsia="Times New Roman" w:hAnsi="Arial" w:cs="Arial"/>
          <w:sz w:val="22"/>
          <w:lang w:val="es-ES"/>
        </w:rPr>
        <w:t xml:space="preserve">lla con el mensaje </w:t>
      </w:r>
      <w:r w:rsidR="00071580" w:rsidRPr="00DB0032">
        <w:rPr>
          <w:rFonts w:ascii="Arial" w:eastAsia="Times New Roman" w:hAnsi="Arial" w:cs="Arial"/>
          <w:sz w:val="22"/>
          <w:lang w:val="es-ES"/>
        </w:rPr>
        <w:t>“Datos registrados correctamente</w:t>
      </w:r>
      <w:r w:rsidR="004901F5" w:rsidRPr="00DB0032">
        <w:rPr>
          <w:rFonts w:ascii="Arial" w:eastAsia="Times New Roman" w:hAnsi="Arial" w:cs="Arial"/>
          <w:sz w:val="22"/>
          <w:lang w:val="es-ES"/>
        </w:rPr>
        <w:t xml:space="preserve"> y los datos “Nombres”,</w:t>
      </w:r>
      <w:r w:rsidR="00733602" w:rsidRPr="00DB0032">
        <w:rPr>
          <w:rFonts w:ascii="Arial" w:eastAsia="Times New Roman" w:hAnsi="Arial" w:cs="Arial"/>
          <w:sz w:val="22"/>
          <w:lang w:val="es-ES"/>
        </w:rPr>
        <w:t xml:space="preserve"> “Apellidos”, “Cédula”</w:t>
      </w:r>
      <w:r w:rsidR="00701467" w:rsidRPr="00DB0032">
        <w:rPr>
          <w:rFonts w:ascii="Arial" w:eastAsia="Times New Roman" w:hAnsi="Arial" w:cs="Arial"/>
          <w:sz w:val="22"/>
          <w:lang w:val="es-ES"/>
        </w:rPr>
        <w:t xml:space="preserve">, “Fecha de nacimiento” </w:t>
      </w:r>
    </w:p>
    <w:p w14:paraId="5223C73B" w14:textId="77777777" w:rsidR="008676EA" w:rsidRPr="00DB0032" w:rsidRDefault="008676EA" w:rsidP="00254A0C">
      <w:pPr>
        <w:ind w:firstLine="0"/>
        <w:rPr>
          <w:rFonts w:cs="Arial"/>
          <w:b/>
          <w:bCs/>
          <w:lang w:val="es-ES"/>
        </w:rPr>
      </w:pPr>
      <w:r w:rsidRPr="00DB0032">
        <w:rPr>
          <w:rFonts w:cs="Arial"/>
          <w:b/>
          <w:bCs/>
          <w:lang w:val="es-ES"/>
        </w:rPr>
        <w:t>Precondiciones:</w:t>
      </w:r>
    </w:p>
    <w:p w14:paraId="419F10F4" w14:textId="77777777" w:rsidR="008676EA" w:rsidRPr="00DB0032" w:rsidRDefault="008676EA" w:rsidP="00254A0C">
      <w:pPr>
        <w:ind w:firstLine="0"/>
        <w:rPr>
          <w:rFonts w:cs="Arial"/>
          <w:lang w:val="es-ES"/>
        </w:rPr>
      </w:pPr>
      <w:r w:rsidRPr="00DB0032">
        <w:rPr>
          <w:rFonts w:cs="Arial"/>
          <w:lang w:val="es-ES"/>
        </w:rPr>
        <w:tab/>
        <w:t>El actor no debe haber registrado sus datos anteriormente en el sistema.</w:t>
      </w:r>
    </w:p>
    <w:p w14:paraId="0E5A3769" w14:textId="77777777" w:rsidR="008676EA" w:rsidRPr="00DB0032" w:rsidRDefault="008676EA" w:rsidP="00254A0C">
      <w:pPr>
        <w:ind w:firstLine="0"/>
        <w:rPr>
          <w:rFonts w:cs="Arial"/>
          <w:b/>
          <w:bCs/>
          <w:lang w:val="es-ES"/>
        </w:rPr>
      </w:pPr>
      <w:proofErr w:type="gramStart"/>
      <w:r w:rsidRPr="00DB0032">
        <w:rPr>
          <w:rFonts w:cs="Arial"/>
          <w:b/>
          <w:bCs/>
          <w:lang w:val="es-ES"/>
        </w:rPr>
        <w:t>Post-condiciones</w:t>
      </w:r>
      <w:proofErr w:type="gramEnd"/>
      <w:r w:rsidRPr="00DB0032">
        <w:rPr>
          <w:rFonts w:cs="Arial"/>
          <w:b/>
          <w:bCs/>
          <w:lang w:val="es-ES"/>
        </w:rPr>
        <w:t xml:space="preserve">: </w:t>
      </w:r>
    </w:p>
    <w:p w14:paraId="360C77A9" w14:textId="77777777" w:rsidR="008676EA" w:rsidRPr="00DB0032" w:rsidRDefault="008676EA" w:rsidP="00254A0C">
      <w:pPr>
        <w:rPr>
          <w:rFonts w:cs="Arial"/>
          <w:lang w:val="es-ES"/>
        </w:rPr>
      </w:pPr>
      <w:r w:rsidRPr="00DB0032">
        <w:rPr>
          <w:rFonts w:cs="Arial"/>
          <w:lang w:val="es-ES"/>
        </w:rPr>
        <w:t>El sistema muestra el mensaje “Datos registrados correctamente”</w:t>
      </w:r>
    </w:p>
    <w:p w14:paraId="175750EF" w14:textId="77777777" w:rsidR="008676EA" w:rsidRPr="00DB0032" w:rsidRDefault="008676EA" w:rsidP="00254A0C">
      <w:pPr>
        <w:rPr>
          <w:rFonts w:cs="Arial"/>
          <w:lang w:val="es-ES"/>
        </w:rPr>
      </w:pPr>
      <w:r w:rsidRPr="00DB0032">
        <w:rPr>
          <w:rFonts w:cs="Arial"/>
          <w:lang w:val="es-ES"/>
        </w:rPr>
        <w:t>El sistema muestra la opción: “Solicitar cita”</w:t>
      </w:r>
    </w:p>
    <w:p w14:paraId="0BC89FB1" w14:textId="77777777" w:rsidR="008676EA" w:rsidRPr="00DB0032" w:rsidRDefault="008676EA" w:rsidP="00254A0C">
      <w:pPr>
        <w:ind w:firstLine="0"/>
        <w:rPr>
          <w:rFonts w:cs="Arial"/>
          <w:b/>
          <w:bCs/>
          <w:lang w:val="es-ES"/>
        </w:rPr>
      </w:pPr>
      <w:r w:rsidRPr="00DB0032">
        <w:rPr>
          <w:rFonts w:cs="Arial"/>
          <w:b/>
          <w:bCs/>
          <w:lang w:val="es-ES"/>
        </w:rPr>
        <w:t>Requisitos Especiales:</w:t>
      </w:r>
    </w:p>
    <w:p w14:paraId="5D5F9091" w14:textId="0E3FA5F2" w:rsidR="00251D52" w:rsidRPr="00DB0032" w:rsidRDefault="008676EA" w:rsidP="00254A0C">
      <w:pPr>
        <w:rPr>
          <w:rFonts w:cs="Arial"/>
          <w:lang w:val="es-ES"/>
        </w:rPr>
      </w:pPr>
      <w:r w:rsidRPr="00DB0032">
        <w:rPr>
          <w:rFonts w:cs="Arial"/>
          <w:lang w:val="es-ES"/>
        </w:rPr>
        <w:tab/>
        <w:t>Una vez completado, el sistema redirecciona a la pantalla “Solicitar Cita Nueva”</w:t>
      </w:r>
    </w:p>
    <w:p w14:paraId="3ACDE398" w14:textId="07A11E48" w:rsidR="008676EA" w:rsidRPr="00DB0032" w:rsidRDefault="008676EA" w:rsidP="00254A0C">
      <w:pPr>
        <w:rPr>
          <w:rFonts w:cs="Arial"/>
          <w:lang w:val="es-ES"/>
        </w:rPr>
      </w:pPr>
    </w:p>
    <w:p w14:paraId="4B135E63" w14:textId="4118D894" w:rsidR="008676EA" w:rsidRDefault="008676EA" w:rsidP="00254A0C">
      <w:pPr>
        <w:rPr>
          <w:rFonts w:cs="Arial"/>
          <w:lang w:val="es-ES"/>
        </w:rPr>
      </w:pPr>
    </w:p>
    <w:p w14:paraId="08922996" w14:textId="77777777" w:rsidR="00254A0C" w:rsidRDefault="00254A0C" w:rsidP="00254A0C">
      <w:pPr>
        <w:rPr>
          <w:rFonts w:cs="Arial"/>
          <w:lang w:val="es-ES"/>
        </w:rPr>
      </w:pPr>
    </w:p>
    <w:p w14:paraId="60D2CF47" w14:textId="77777777" w:rsidR="00254A0C" w:rsidRDefault="00254A0C" w:rsidP="00254A0C">
      <w:pPr>
        <w:ind w:firstLine="0"/>
        <w:rPr>
          <w:rFonts w:cs="Arial"/>
          <w:lang w:val="es-ES"/>
        </w:rPr>
      </w:pPr>
    </w:p>
    <w:p w14:paraId="2F9C967E" w14:textId="77777777" w:rsidR="009272A3" w:rsidRDefault="009272A3" w:rsidP="00254A0C">
      <w:pPr>
        <w:ind w:firstLine="0"/>
        <w:rPr>
          <w:rFonts w:cs="Arial"/>
          <w:lang w:val="es-ES"/>
        </w:rPr>
      </w:pPr>
    </w:p>
    <w:p w14:paraId="27FAA42E" w14:textId="1266B881" w:rsidR="00C30B01" w:rsidRPr="00DB0032" w:rsidRDefault="00C30B01" w:rsidP="0050781D">
      <w:pPr>
        <w:pStyle w:val="Heading2"/>
        <w:rPr>
          <w:rFonts w:eastAsia="Times New Roman"/>
        </w:rPr>
      </w:pPr>
      <w:r w:rsidRPr="00DB0032">
        <w:rPr>
          <w:rFonts w:eastAsia="Times New Roman"/>
        </w:rPr>
        <w:lastRenderedPageBreak/>
        <w:fldChar w:fldCharType="begin"/>
      </w:r>
      <w:r w:rsidRPr="00DB0032">
        <w:rPr>
          <w:rFonts w:eastAsia="Times New Roman"/>
        </w:rPr>
        <w:instrText xml:space="preserve">title  \* Mergeformat </w:instrText>
      </w:r>
      <w:r w:rsidRPr="00DB0032">
        <w:rPr>
          <w:rFonts w:eastAsia="Times New Roman"/>
        </w:rPr>
        <w:fldChar w:fldCharType="separate"/>
      </w:r>
      <w:bookmarkStart w:id="5" w:name="_Toc90609597"/>
      <w:r w:rsidRPr="00DB0032">
        <w:rPr>
          <w:rFonts w:eastAsia="Times New Roman"/>
        </w:rPr>
        <w:t xml:space="preserve">Especificación de Caso de Uso: </w:t>
      </w:r>
      <w:r w:rsidRPr="00DB0032">
        <w:rPr>
          <w:rFonts w:eastAsia="Times New Roman"/>
        </w:rPr>
        <w:fldChar w:fldCharType="end"/>
      </w:r>
      <w:r w:rsidRPr="00DB0032">
        <w:rPr>
          <w:rFonts w:eastAsia="Times New Roman"/>
        </w:rPr>
        <w:t>“Iniciar sesión”</w:t>
      </w:r>
      <w:bookmarkEnd w:id="5"/>
    </w:p>
    <w:p w14:paraId="557930C2" w14:textId="77777777" w:rsidR="00C30B01" w:rsidRPr="00DB0032" w:rsidRDefault="00C30B01" w:rsidP="00254A0C">
      <w:pPr>
        <w:widowControl w:val="0"/>
        <w:spacing w:after="0"/>
        <w:ind w:firstLine="0"/>
        <w:rPr>
          <w:rFonts w:cs="Arial"/>
          <w:b/>
          <w:lang w:val="es-ES"/>
        </w:rPr>
      </w:pPr>
      <w:r w:rsidRPr="00DB0032">
        <w:rPr>
          <w:rFonts w:cs="Arial"/>
          <w:b/>
          <w:lang w:val="es-ES"/>
        </w:rPr>
        <w:t xml:space="preserve">Código </w:t>
      </w:r>
    </w:p>
    <w:p w14:paraId="25505739" w14:textId="5A8AEED0" w:rsidR="00C30B01" w:rsidRPr="00DB0032" w:rsidRDefault="00C30B01" w:rsidP="00254A0C">
      <w:pPr>
        <w:widowControl w:val="0"/>
        <w:spacing w:after="0"/>
        <w:ind w:firstLine="0"/>
        <w:rPr>
          <w:rFonts w:eastAsia="Times New Roman" w:cs="Arial"/>
          <w:iCs/>
          <w:color w:val="000000"/>
          <w:lang w:val="es-ES"/>
        </w:rPr>
      </w:pPr>
      <w:r w:rsidRPr="00DB0032">
        <w:rPr>
          <w:rFonts w:eastAsia="Times New Roman" w:cs="Arial"/>
          <w:iCs/>
          <w:color w:val="000000"/>
          <w:lang w:val="es-ES"/>
        </w:rPr>
        <w:t>CU-00</w:t>
      </w:r>
      <w:r w:rsidR="00A1025B" w:rsidRPr="00DB0032">
        <w:rPr>
          <w:rFonts w:eastAsia="Times New Roman" w:cs="Arial"/>
          <w:iCs/>
          <w:color w:val="000000"/>
          <w:lang w:val="es-ES"/>
        </w:rPr>
        <w:t>10</w:t>
      </w:r>
    </w:p>
    <w:p w14:paraId="162EE9E5" w14:textId="77777777" w:rsidR="00C30B01" w:rsidRPr="00DB0032" w:rsidRDefault="00C30B01" w:rsidP="00254A0C">
      <w:pPr>
        <w:widowControl w:val="0"/>
        <w:spacing w:after="0"/>
        <w:ind w:firstLine="0"/>
        <w:rPr>
          <w:rFonts w:eastAsia="Times New Roman" w:cs="Arial"/>
          <w:iCs/>
          <w:color w:val="000000"/>
          <w:lang w:val="es-ES"/>
        </w:rPr>
      </w:pPr>
    </w:p>
    <w:p w14:paraId="20CFB4E9" w14:textId="77777777" w:rsidR="00C30B01" w:rsidRPr="00DB0032" w:rsidRDefault="00C30B01" w:rsidP="00254A0C">
      <w:pPr>
        <w:widowControl w:val="0"/>
        <w:spacing w:after="0"/>
        <w:ind w:firstLine="0"/>
        <w:rPr>
          <w:rFonts w:eastAsia="Times New Roman" w:cs="Arial"/>
          <w:b/>
          <w:lang w:val="es-ES"/>
        </w:rPr>
      </w:pPr>
      <w:r w:rsidRPr="00DB0032">
        <w:rPr>
          <w:rFonts w:eastAsia="Times New Roman" w:cs="Arial"/>
          <w:b/>
          <w:lang w:val="es-ES"/>
        </w:rPr>
        <w:t>Breve descripción</w:t>
      </w:r>
    </w:p>
    <w:p w14:paraId="5B5C0365" w14:textId="71205AD6" w:rsidR="00C30B01" w:rsidRPr="00DB0032" w:rsidRDefault="00C30B01" w:rsidP="00254A0C">
      <w:pPr>
        <w:widowControl w:val="0"/>
        <w:spacing w:after="240"/>
        <w:ind w:firstLine="0"/>
        <w:rPr>
          <w:rFonts w:eastAsia="Times New Roman" w:cs="Arial"/>
          <w:color w:val="000000"/>
          <w:lang w:val="es-ES"/>
        </w:rPr>
      </w:pPr>
      <w:r w:rsidRPr="00DB0032">
        <w:rPr>
          <w:rFonts w:eastAsia="Times New Roman" w:cs="Arial"/>
          <w:color w:val="000000"/>
          <w:lang w:val="es-ES"/>
        </w:rPr>
        <w:t xml:space="preserve">Este caso de uso permite que el actor pueda </w:t>
      </w:r>
      <w:r w:rsidR="00A1025B" w:rsidRPr="00DB0032">
        <w:rPr>
          <w:rFonts w:eastAsia="Times New Roman" w:cs="Arial"/>
          <w:color w:val="000000"/>
          <w:lang w:val="es-ES"/>
        </w:rPr>
        <w:t>iniciar sesión en el sitio para médicos.</w:t>
      </w:r>
      <w:r w:rsidRPr="00DB0032">
        <w:rPr>
          <w:rFonts w:eastAsia="Times New Roman" w:cs="Arial"/>
          <w:color w:val="000000"/>
          <w:lang w:val="es-ES"/>
        </w:rPr>
        <w:t xml:space="preserve"> </w:t>
      </w:r>
    </w:p>
    <w:p w14:paraId="73FB0EBB" w14:textId="77777777" w:rsidR="00C30B01" w:rsidRPr="00DB0032" w:rsidRDefault="00C30B01" w:rsidP="00254A0C">
      <w:pPr>
        <w:widowControl w:val="0"/>
        <w:spacing w:after="0"/>
        <w:ind w:firstLine="0"/>
        <w:rPr>
          <w:rFonts w:eastAsia="Times New Roman" w:cs="Arial"/>
          <w:b/>
          <w:lang w:val="es-ES"/>
        </w:rPr>
      </w:pPr>
      <w:r w:rsidRPr="00DB0032">
        <w:rPr>
          <w:rFonts w:eastAsia="Times New Roman" w:cs="Arial"/>
          <w:b/>
          <w:lang w:val="es-ES"/>
        </w:rPr>
        <w:t>Actores</w:t>
      </w:r>
    </w:p>
    <w:p w14:paraId="0171225C" w14:textId="39FDC51F" w:rsidR="00C30B01" w:rsidRPr="00DB0032" w:rsidRDefault="00A1025B" w:rsidP="00254A0C">
      <w:pPr>
        <w:widowControl w:val="0"/>
        <w:spacing w:after="0"/>
        <w:ind w:firstLine="0"/>
        <w:rPr>
          <w:rFonts w:eastAsia="Times New Roman" w:cs="Arial"/>
          <w:color w:val="000000"/>
          <w:lang w:val="es-ES"/>
        </w:rPr>
      </w:pPr>
      <w:r w:rsidRPr="00DB0032">
        <w:rPr>
          <w:rFonts w:eastAsia="Times New Roman" w:cs="Arial"/>
          <w:color w:val="000000"/>
          <w:lang w:val="es-ES"/>
        </w:rPr>
        <w:t xml:space="preserve">Medico </w:t>
      </w:r>
      <w:r w:rsidR="00C30B01" w:rsidRPr="00DB0032">
        <w:rPr>
          <w:rFonts w:eastAsia="Times New Roman" w:cs="Arial"/>
          <w:color w:val="000000"/>
          <w:lang w:val="es-ES"/>
        </w:rPr>
        <w:t>con registro</w:t>
      </w:r>
      <w:r w:rsidRPr="00DB0032">
        <w:rPr>
          <w:rFonts w:eastAsia="Times New Roman" w:cs="Arial"/>
          <w:color w:val="000000"/>
          <w:lang w:val="es-ES"/>
        </w:rPr>
        <w:t xml:space="preserve"> previo </w:t>
      </w:r>
    </w:p>
    <w:p w14:paraId="57800DB4" w14:textId="77777777" w:rsidR="00A1025B" w:rsidRPr="00DB0032" w:rsidRDefault="00A1025B" w:rsidP="00254A0C">
      <w:pPr>
        <w:widowControl w:val="0"/>
        <w:spacing w:after="0"/>
        <w:ind w:firstLine="0"/>
        <w:rPr>
          <w:rFonts w:eastAsia="Times New Roman" w:cs="Arial"/>
          <w:color w:val="000000"/>
          <w:lang w:val="es-ES"/>
        </w:rPr>
      </w:pPr>
    </w:p>
    <w:p w14:paraId="6C3FD1CD" w14:textId="77777777" w:rsidR="00C30B01" w:rsidRPr="00DB0032" w:rsidRDefault="00C30B01" w:rsidP="00254A0C">
      <w:pPr>
        <w:widowControl w:val="0"/>
        <w:spacing w:after="0"/>
        <w:ind w:firstLine="0"/>
        <w:rPr>
          <w:rFonts w:eastAsia="Times New Roman" w:cs="Arial"/>
          <w:color w:val="000000"/>
          <w:lang w:val="es-ES"/>
        </w:rPr>
      </w:pPr>
    </w:p>
    <w:p w14:paraId="67609005" w14:textId="77777777" w:rsidR="00C30B01" w:rsidRPr="00DB0032" w:rsidRDefault="00C30B01" w:rsidP="00254A0C">
      <w:pPr>
        <w:widowControl w:val="0"/>
        <w:spacing w:after="0"/>
        <w:ind w:firstLine="0"/>
        <w:rPr>
          <w:rFonts w:eastAsia="Times New Roman" w:cs="Arial"/>
          <w:bCs/>
          <w:lang w:val="es-ES"/>
        </w:rPr>
      </w:pPr>
      <w:r w:rsidRPr="00DB0032">
        <w:rPr>
          <w:rFonts w:eastAsia="Times New Roman" w:cs="Arial"/>
          <w:b/>
          <w:lang w:val="es-ES"/>
        </w:rPr>
        <w:t>Flujo básico</w:t>
      </w:r>
    </w:p>
    <w:p w14:paraId="7E82006E" w14:textId="401BD3B6" w:rsidR="00C30B01" w:rsidRPr="00DB0032" w:rsidRDefault="00C30B01" w:rsidP="00254A0C">
      <w:pPr>
        <w:pStyle w:val="ListParagraph"/>
        <w:widowControl w:val="0"/>
        <w:numPr>
          <w:ilvl w:val="0"/>
          <w:numId w:val="2"/>
        </w:numPr>
        <w:spacing w:after="0" w:line="276" w:lineRule="auto"/>
        <w:rPr>
          <w:rFonts w:ascii="Arial" w:eastAsia="Times New Roman" w:hAnsi="Arial" w:cs="Arial"/>
          <w:bCs/>
          <w:sz w:val="22"/>
          <w:lang w:val="es-ES"/>
        </w:rPr>
      </w:pPr>
      <w:r w:rsidRPr="00DB0032">
        <w:rPr>
          <w:rFonts w:ascii="Arial" w:eastAsia="Times New Roman" w:hAnsi="Arial" w:cs="Arial"/>
          <w:bCs/>
          <w:sz w:val="22"/>
          <w:lang w:val="es-ES"/>
        </w:rPr>
        <w:t xml:space="preserve">El sistema muestra una pantalla donde se encuentran </w:t>
      </w:r>
      <w:r w:rsidR="00DF766B" w:rsidRPr="00DB0032">
        <w:rPr>
          <w:rFonts w:ascii="Arial" w:eastAsia="Times New Roman" w:hAnsi="Arial" w:cs="Arial"/>
          <w:bCs/>
          <w:sz w:val="22"/>
          <w:lang w:val="es-ES"/>
        </w:rPr>
        <w:t>las</w:t>
      </w:r>
      <w:r w:rsidRPr="00DB0032">
        <w:rPr>
          <w:rFonts w:ascii="Arial" w:eastAsia="Times New Roman" w:hAnsi="Arial" w:cs="Arial"/>
          <w:bCs/>
          <w:sz w:val="22"/>
          <w:lang w:val="es-ES"/>
        </w:rPr>
        <w:t xml:space="preserve"> opciones “Programar Cita Médica”, “Citas Programadas” </w:t>
      </w:r>
      <w:r w:rsidR="00654B9C" w:rsidRPr="00DB0032">
        <w:rPr>
          <w:rFonts w:ascii="Arial" w:eastAsia="Times New Roman" w:hAnsi="Arial" w:cs="Arial"/>
          <w:bCs/>
          <w:sz w:val="22"/>
          <w:lang w:val="es-ES"/>
        </w:rPr>
        <w:t>,</w:t>
      </w:r>
      <w:r w:rsidRPr="00DB0032">
        <w:rPr>
          <w:rFonts w:ascii="Arial" w:eastAsia="Times New Roman" w:hAnsi="Arial" w:cs="Arial"/>
          <w:bCs/>
          <w:sz w:val="22"/>
          <w:lang w:val="es-ES"/>
        </w:rPr>
        <w:t>“</w:t>
      </w:r>
      <w:r w:rsidR="007C230C" w:rsidRPr="00DB0032">
        <w:rPr>
          <w:rFonts w:ascii="Arial" w:eastAsia="Times New Roman" w:hAnsi="Arial" w:cs="Arial"/>
          <w:bCs/>
          <w:sz w:val="22"/>
          <w:lang w:val="es-ES"/>
        </w:rPr>
        <w:t xml:space="preserve"> </w:t>
      </w:r>
      <w:r w:rsidR="00A643D3" w:rsidRPr="00DB0032">
        <w:rPr>
          <w:rFonts w:ascii="Arial" w:eastAsia="Times New Roman" w:hAnsi="Arial" w:cs="Arial"/>
          <w:bCs/>
          <w:sz w:val="22"/>
          <w:lang w:val="es-ES"/>
        </w:rPr>
        <w:t>Si</w:t>
      </w:r>
      <w:r w:rsidR="00AA75EF" w:rsidRPr="00DB0032">
        <w:rPr>
          <w:rFonts w:ascii="Arial" w:eastAsia="Times New Roman" w:hAnsi="Arial" w:cs="Arial"/>
          <w:bCs/>
          <w:sz w:val="22"/>
          <w:lang w:val="es-ES"/>
        </w:rPr>
        <w:t>tio para pacient</w:t>
      </w:r>
      <w:r w:rsidR="00DF766B" w:rsidRPr="00DB0032">
        <w:rPr>
          <w:rFonts w:ascii="Arial" w:eastAsia="Times New Roman" w:hAnsi="Arial" w:cs="Arial"/>
          <w:bCs/>
          <w:sz w:val="22"/>
          <w:lang w:val="es-ES"/>
        </w:rPr>
        <w:t>es</w:t>
      </w:r>
      <w:r w:rsidR="007C230C" w:rsidRPr="00DB0032">
        <w:rPr>
          <w:rFonts w:ascii="Arial" w:eastAsia="Times New Roman" w:hAnsi="Arial" w:cs="Arial"/>
          <w:bCs/>
          <w:sz w:val="22"/>
          <w:lang w:val="es-ES"/>
        </w:rPr>
        <w:t xml:space="preserve"> “Sitios para</w:t>
      </w:r>
      <w:r w:rsidR="00BF607A" w:rsidRPr="00DB0032">
        <w:rPr>
          <w:rFonts w:ascii="Arial" w:eastAsia="Times New Roman" w:hAnsi="Arial" w:cs="Arial"/>
          <w:bCs/>
          <w:sz w:val="22"/>
          <w:lang w:val="es-ES"/>
        </w:rPr>
        <w:t xml:space="preserve"> médicos”.</w:t>
      </w:r>
    </w:p>
    <w:p w14:paraId="5C577C63" w14:textId="3E4DDAC1" w:rsidR="00C30B01" w:rsidRPr="00DB0032" w:rsidRDefault="00C30B01" w:rsidP="00254A0C">
      <w:pPr>
        <w:pStyle w:val="ListParagraph"/>
        <w:widowControl w:val="0"/>
        <w:numPr>
          <w:ilvl w:val="0"/>
          <w:numId w:val="2"/>
        </w:numPr>
        <w:spacing w:after="0" w:line="276" w:lineRule="auto"/>
        <w:rPr>
          <w:rFonts w:ascii="Arial" w:eastAsia="Times New Roman" w:hAnsi="Arial" w:cs="Arial"/>
          <w:bCs/>
          <w:sz w:val="22"/>
          <w:lang w:val="es-ES"/>
        </w:rPr>
      </w:pPr>
      <w:r w:rsidRPr="00DB0032">
        <w:rPr>
          <w:rFonts w:ascii="Arial" w:eastAsia="Times New Roman" w:hAnsi="Arial" w:cs="Arial"/>
          <w:bCs/>
          <w:sz w:val="22"/>
          <w:lang w:val="es-ES"/>
        </w:rPr>
        <w:t>El actor selecciona la opción “</w:t>
      </w:r>
      <w:r w:rsidR="008069A0" w:rsidRPr="00DB0032">
        <w:rPr>
          <w:rFonts w:ascii="Arial" w:eastAsia="Times New Roman" w:hAnsi="Arial" w:cs="Arial"/>
          <w:bCs/>
          <w:sz w:val="22"/>
          <w:lang w:val="es-ES"/>
        </w:rPr>
        <w:t xml:space="preserve">Sitio </w:t>
      </w:r>
      <w:r w:rsidR="00E04EAA" w:rsidRPr="00DB0032">
        <w:rPr>
          <w:rFonts w:ascii="Arial" w:eastAsia="Times New Roman" w:hAnsi="Arial" w:cs="Arial"/>
          <w:bCs/>
          <w:sz w:val="22"/>
          <w:lang w:val="es-ES"/>
        </w:rPr>
        <w:t>para médicos”</w:t>
      </w:r>
    </w:p>
    <w:p w14:paraId="234BC8B2" w14:textId="43E769F0" w:rsidR="00C30B01" w:rsidRPr="00DB0032" w:rsidRDefault="00C30B01" w:rsidP="00254A0C">
      <w:pPr>
        <w:pStyle w:val="ListParagraph"/>
        <w:widowControl w:val="0"/>
        <w:numPr>
          <w:ilvl w:val="0"/>
          <w:numId w:val="2"/>
        </w:numPr>
        <w:spacing w:after="0" w:line="276" w:lineRule="auto"/>
        <w:rPr>
          <w:rFonts w:ascii="Arial" w:eastAsia="Times New Roman" w:hAnsi="Arial" w:cs="Arial"/>
          <w:sz w:val="22"/>
          <w:lang w:val="es-ES"/>
        </w:rPr>
      </w:pPr>
      <w:r w:rsidRPr="00DB0032">
        <w:rPr>
          <w:rFonts w:ascii="Arial" w:eastAsia="Times New Roman" w:hAnsi="Arial" w:cs="Arial"/>
          <w:sz w:val="22"/>
          <w:lang w:val="es-ES"/>
        </w:rPr>
        <w:t xml:space="preserve">El sistema muestra </w:t>
      </w:r>
      <w:r w:rsidR="007A5113" w:rsidRPr="00DB0032">
        <w:rPr>
          <w:rFonts w:ascii="Arial" w:eastAsia="Times New Roman" w:hAnsi="Arial" w:cs="Arial"/>
          <w:sz w:val="22"/>
          <w:lang w:val="es-ES"/>
        </w:rPr>
        <w:t xml:space="preserve">una interfaz </w:t>
      </w:r>
      <w:r w:rsidR="00986935" w:rsidRPr="00DB0032">
        <w:rPr>
          <w:rFonts w:ascii="Arial" w:eastAsia="Times New Roman" w:hAnsi="Arial" w:cs="Arial"/>
          <w:sz w:val="22"/>
          <w:lang w:val="es-ES"/>
        </w:rPr>
        <w:t xml:space="preserve">donde se encuentran los campos </w:t>
      </w:r>
      <w:r w:rsidR="00CC48B1" w:rsidRPr="00DB0032">
        <w:rPr>
          <w:rFonts w:ascii="Arial" w:eastAsia="Times New Roman" w:hAnsi="Arial" w:cs="Arial"/>
          <w:sz w:val="22"/>
          <w:lang w:val="es-ES"/>
        </w:rPr>
        <w:t>“</w:t>
      </w:r>
      <w:r w:rsidR="003B79EA" w:rsidRPr="00DB0032">
        <w:rPr>
          <w:rFonts w:ascii="Arial" w:eastAsia="Times New Roman" w:hAnsi="Arial" w:cs="Arial"/>
          <w:sz w:val="22"/>
          <w:lang w:val="es-ES"/>
        </w:rPr>
        <w:t>cédula</w:t>
      </w:r>
      <w:r w:rsidR="00CC48B1" w:rsidRPr="00DB0032">
        <w:rPr>
          <w:rFonts w:ascii="Arial" w:eastAsia="Times New Roman" w:hAnsi="Arial" w:cs="Arial"/>
          <w:sz w:val="22"/>
          <w:lang w:val="es-ES"/>
        </w:rPr>
        <w:t xml:space="preserve">” y </w:t>
      </w:r>
      <w:r w:rsidR="003B79EA" w:rsidRPr="00DB0032">
        <w:rPr>
          <w:rFonts w:ascii="Arial" w:eastAsia="Times New Roman" w:hAnsi="Arial" w:cs="Arial"/>
          <w:sz w:val="22"/>
          <w:lang w:val="es-ES"/>
        </w:rPr>
        <w:t>“Contraseña”</w:t>
      </w:r>
    </w:p>
    <w:p w14:paraId="1FD7E5FF" w14:textId="55A6FF41" w:rsidR="00D5792B" w:rsidRPr="00DB0032" w:rsidRDefault="00D5792B" w:rsidP="00254A0C">
      <w:pPr>
        <w:pStyle w:val="ListParagraph"/>
        <w:widowControl w:val="0"/>
        <w:numPr>
          <w:ilvl w:val="0"/>
          <w:numId w:val="2"/>
        </w:numPr>
        <w:spacing w:after="0" w:line="276" w:lineRule="auto"/>
        <w:rPr>
          <w:rFonts w:ascii="Arial" w:eastAsia="Times New Roman" w:hAnsi="Arial" w:cs="Arial"/>
          <w:sz w:val="22"/>
          <w:lang w:val="es-ES"/>
        </w:rPr>
      </w:pPr>
      <w:r w:rsidRPr="00DB0032">
        <w:rPr>
          <w:rFonts w:ascii="Arial" w:eastAsia="Times New Roman" w:hAnsi="Arial" w:cs="Arial"/>
          <w:sz w:val="22"/>
          <w:lang w:val="es-ES"/>
        </w:rPr>
        <w:t>El actor ingresa los datos a los campos y selecciona la o</w:t>
      </w:r>
      <w:r w:rsidR="003E041B" w:rsidRPr="00DB0032">
        <w:rPr>
          <w:rFonts w:ascii="Arial" w:eastAsia="Times New Roman" w:hAnsi="Arial" w:cs="Arial"/>
          <w:sz w:val="22"/>
          <w:lang w:val="es-ES"/>
        </w:rPr>
        <w:t>pción “Iniciar</w:t>
      </w:r>
      <w:r w:rsidR="00D13514" w:rsidRPr="00DB0032">
        <w:rPr>
          <w:rFonts w:ascii="Arial" w:eastAsia="Times New Roman" w:hAnsi="Arial" w:cs="Arial"/>
          <w:sz w:val="22"/>
          <w:lang w:val="es-ES"/>
        </w:rPr>
        <w:t xml:space="preserve"> sesión”</w:t>
      </w:r>
    </w:p>
    <w:p w14:paraId="029B4D7D" w14:textId="579F24C0" w:rsidR="00D13514" w:rsidRPr="00DB0032" w:rsidRDefault="00D13514" w:rsidP="00254A0C">
      <w:pPr>
        <w:pStyle w:val="ListParagraph"/>
        <w:widowControl w:val="0"/>
        <w:numPr>
          <w:ilvl w:val="0"/>
          <w:numId w:val="2"/>
        </w:numPr>
        <w:spacing w:after="0" w:line="276" w:lineRule="auto"/>
        <w:rPr>
          <w:rFonts w:ascii="Arial" w:eastAsia="Times New Roman" w:hAnsi="Arial" w:cs="Arial"/>
          <w:sz w:val="22"/>
          <w:lang w:val="es-ES"/>
        </w:rPr>
      </w:pPr>
      <w:r w:rsidRPr="00DB0032">
        <w:rPr>
          <w:rFonts w:ascii="Arial" w:eastAsia="Times New Roman" w:hAnsi="Arial" w:cs="Arial"/>
          <w:sz w:val="22"/>
          <w:lang w:val="es-ES"/>
        </w:rPr>
        <w:t xml:space="preserve">El sistema valida los datos </w:t>
      </w:r>
      <w:r w:rsidR="00EF4BA6" w:rsidRPr="00DB0032">
        <w:rPr>
          <w:rFonts w:ascii="Arial" w:eastAsia="Times New Roman" w:hAnsi="Arial" w:cs="Arial"/>
          <w:sz w:val="22"/>
          <w:lang w:val="es-ES"/>
        </w:rPr>
        <w:t xml:space="preserve">ingresados </w:t>
      </w:r>
    </w:p>
    <w:p w14:paraId="76E1E59B" w14:textId="18601BB0" w:rsidR="00920797" w:rsidRPr="00DB0032" w:rsidRDefault="00EF4BA6" w:rsidP="00254A0C">
      <w:pPr>
        <w:pStyle w:val="ListParagraph"/>
        <w:widowControl w:val="0"/>
        <w:numPr>
          <w:ilvl w:val="0"/>
          <w:numId w:val="2"/>
        </w:numPr>
        <w:spacing w:after="0" w:line="276" w:lineRule="auto"/>
        <w:rPr>
          <w:rFonts w:ascii="Arial" w:eastAsia="Times New Roman" w:hAnsi="Arial" w:cs="Arial"/>
          <w:sz w:val="22"/>
          <w:lang w:val="es-ES"/>
        </w:rPr>
      </w:pPr>
      <w:r w:rsidRPr="00DB0032">
        <w:rPr>
          <w:rFonts w:ascii="Arial" w:eastAsia="Times New Roman" w:hAnsi="Arial" w:cs="Arial"/>
          <w:sz w:val="22"/>
          <w:lang w:val="es-ES"/>
        </w:rPr>
        <w:t>El sistema muestra en pantalla l</w:t>
      </w:r>
      <w:r w:rsidR="00920797" w:rsidRPr="00DB0032">
        <w:rPr>
          <w:rFonts w:ascii="Arial" w:eastAsia="Times New Roman" w:hAnsi="Arial" w:cs="Arial"/>
          <w:sz w:val="22"/>
          <w:lang w:val="es-ES"/>
        </w:rPr>
        <w:t>a vista principal</w:t>
      </w:r>
    </w:p>
    <w:p w14:paraId="43A2BA1B" w14:textId="77777777" w:rsidR="00C30B01" w:rsidRPr="00DB0032" w:rsidRDefault="00C30B01" w:rsidP="00254A0C">
      <w:pPr>
        <w:widowControl w:val="0"/>
        <w:spacing w:after="0"/>
        <w:ind w:firstLine="0"/>
        <w:rPr>
          <w:rFonts w:eastAsia="Times New Roman" w:cs="Arial"/>
          <w:bCs/>
          <w:lang w:val="es-ES"/>
        </w:rPr>
      </w:pPr>
    </w:p>
    <w:p w14:paraId="54CA8941" w14:textId="77777777" w:rsidR="00C30B01" w:rsidRPr="00DB0032" w:rsidRDefault="00C30B01" w:rsidP="00254A0C">
      <w:pPr>
        <w:ind w:firstLine="0"/>
        <w:rPr>
          <w:rFonts w:cs="Arial"/>
          <w:b/>
          <w:bCs/>
          <w:lang w:val="es-ES"/>
        </w:rPr>
      </w:pPr>
      <w:r w:rsidRPr="00DB0032">
        <w:rPr>
          <w:rFonts w:cs="Arial"/>
          <w:b/>
          <w:bCs/>
          <w:lang w:val="es-ES"/>
        </w:rPr>
        <w:t>Precondiciones:</w:t>
      </w:r>
    </w:p>
    <w:p w14:paraId="79006E95" w14:textId="77777777" w:rsidR="00C30B01" w:rsidRPr="00DB0032" w:rsidRDefault="00C30B01" w:rsidP="00254A0C">
      <w:pPr>
        <w:ind w:firstLine="0"/>
        <w:rPr>
          <w:rFonts w:cs="Arial"/>
          <w:lang w:val="es-ES"/>
        </w:rPr>
      </w:pPr>
      <w:r w:rsidRPr="00DB0032">
        <w:rPr>
          <w:rFonts w:cs="Arial"/>
          <w:b/>
          <w:bCs/>
          <w:lang w:val="es-ES"/>
        </w:rPr>
        <w:tab/>
      </w:r>
      <w:r w:rsidRPr="00DB0032">
        <w:rPr>
          <w:rFonts w:cs="Arial"/>
          <w:lang w:val="es-ES"/>
        </w:rPr>
        <w:t>El actor debe haber registrado sus datos en el sistema.</w:t>
      </w:r>
    </w:p>
    <w:p w14:paraId="209F4085" w14:textId="3A12F286" w:rsidR="00C30B01" w:rsidRPr="00DB0032" w:rsidRDefault="00C30B01" w:rsidP="00254A0C">
      <w:pPr>
        <w:ind w:firstLine="0"/>
        <w:rPr>
          <w:rFonts w:cs="Arial"/>
          <w:lang w:val="es-ES"/>
        </w:rPr>
      </w:pPr>
      <w:r w:rsidRPr="00DB0032">
        <w:rPr>
          <w:rFonts w:cs="Arial"/>
          <w:lang w:val="es-ES"/>
        </w:rPr>
        <w:tab/>
        <w:t xml:space="preserve">El actor debe poseer un correo electrónico </w:t>
      </w:r>
    </w:p>
    <w:p w14:paraId="187AE17F" w14:textId="77777777" w:rsidR="00C30B01" w:rsidRPr="00DB0032" w:rsidRDefault="00C30B01" w:rsidP="00254A0C">
      <w:pPr>
        <w:ind w:firstLine="0"/>
        <w:rPr>
          <w:rFonts w:cs="Arial"/>
          <w:b/>
          <w:bCs/>
          <w:lang w:val="es-ES"/>
        </w:rPr>
      </w:pPr>
      <w:r w:rsidRPr="00DB0032">
        <w:rPr>
          <w:rFonts w:cs="Arial"/>
          <w:b/>
          <w:bCs/>
          <w:lang w:val="es-ES"/>
        </w:rPr>
        <w:t xml:space="preserve">Pos condiciones: </w:t>
      </w:r>
    </w:p>
    <w:p w14:paraId="377146F0" w14:textId="2E989900" w:rsidR="002C1B0E" w:rsidRPr="00DB0032" w:rsidRDefault="00C30B01" w:rsidP="00254A0C">
      <w:pPr>
        <w:rPr>
          <w:rFonts w:cs="Arial"/>
          <w:lang w:val="es-ES"/>
        </w:rPr>
      </w:pPr>
      <w:r w:rsidRPr="00DB0032">
        <w:rPr>
          <w:rFonts w:cs="Arial"/>
          <w:lang w:val="es-ES"/>
        </w:rPr>
        <w:t xml:space="preserve">El sistema muestra la </w:t>
      </w:r>
      <w:r w:rsidR="002C1B0E" w:rsidRPr="00DB0032">
        <w:rPr>
          <w:rFonts w:cs="Arial"/>
          <w:lang w:val="es-ES"/>
        </w:rPr>
        <w:t xml:space="preserve">vista principal de medico </w:t>
      </w:r>
    </w:p>
    <w:p w14:paraId="7B5E0CB2" w14:textId="77777777" w:rsidR="00C30B01" w:rsidRPr="00DB0032" w:rsidRDefault="00C30B01" w:rsidP="00254A0C">
      <w:pPr>
        <w:ind w:firstLine="0"/>
        <w:rPr>
          <w:rFonts w:cs="Arial"/>
          <w:b/>
          <w:bCs/>
          <w:lang w:val="es-ES"/>
        </w:rPr>
      </w:pPr>
      <w:r w:rsidRPr="00DB0032">
        <w:rPr>
          <w:rFonts w:cs="Arial"/>
          <w:b/>
          <w:bCs/>
          <w:lang w:val="es-ES"/>
        </w:rPr>
        <w:t>Requerimientos especiales:</w:t>
      </w:r>
    </w:p>
    <w:p w14:paraId="6219FBC1" w14:textId="46B4F394" w:rsidR="00C30B01" w:rsidRPr="00DB0032" w:rsidRDefault="00C30B01" w:rsidP="00254A0C">
      <w:pPr>
        <w:rPr>
          <w:rFonts w:cs="Arial"/>
          <w:lang w:val="es-ES"/>
        </w:rPr>
      </w:pPr>
      <w:r w:rsidRPr="00DB0032">
        <w:rPr>
          <w:rFonts w:cs="Arial"/>
          <w:lang w:val="es-ES"/>
        </w:rPr>
        <w:t xml:space="preserve">El sistema debe enviar </w:t>
      </w:r>
      <w:r w:rsidR="00654B9C" w:rsidRPr="00DB0032">
        <w:rPr>
          <w:rFonts w:cs="Arial"/>
          <w:lang w:val="es-ES"/>
        </w:rPr>
        <w:t>debe en</w:t>
      </w:r>
      <w:r w:rsidR="00203216" w:rsidRPr="00DB0032">
        <w:rPr>
          <w:rFonts w:cs="Arial"/>
          <w:lang w:val="es-ES"/>
        </w:rPr>
        <w:t>viarnos al sitio</w:t>
      </w:r>
      <w:r w:rsidR="000A06C8" w:rsidRPr="00DB0032">
        <w:rPr>
          <w:rFonts w:cs="Arial"/>
          <w:lang w:val="es-ES"/>
        </w:rPr>
        <w:t xml:space="preserve"> principal para médicos.</w:t>
      </w:r>
    </w:p>
    <w:p w14:paraId="65367AAF" w14:textId="760D6CE7" w:rsidR="00AB18E0" w:rsidRDefault="00AB18E0" w:rsidP="00254A0C">
      <w:pPr>
        <w:rPr>
          <w:rFonts w:cs="Arial"/>
        </w:rPr>
      </w:pPr>
    </w:p>
    <w:p w14:paraId="469C4497" w14:textId="77777777" w:rsidR="00254A0C" w:rsidRDefault="00254A0C" w:rsidP="00254A0C">
      <w:pPr>
        <w:rPr>
          <w:rFonts w:cs="Arial"/>
        </w:rPr>
      </w:pPr>
    </w:p>
    <w:p w14:paraId="447406B3" w14:textId="77777777" w:rsidR="00254A0C" w:rsidRDefault="00254A0C" w:rsidP="00254A0C">
      <w:pPr>
        <w:rPr>
          <w:rFonts w:cs="Arial"/>
        </w:rPr>
      </w:pPr>
    </w:p>
    <w:p w14:paraId="2A14CB15" w14:textId="77777777" w:rsidR="00254A0C" w:rsidRDefault="00254A0C" w:rsidP="00254A0C">
      <w:pPr>
        <w:rPr>
          <w:rFonts w:cs="Arial"/>
        </w:rPr>
      </w:pPr>
    </w:p>
    <w:p w14:paraId="4ADCE777" w14:textId="77777777" w:rsidR="00D939A3" w:rsidRDefault="00D939A3" w:rsidP="00254A0C">
      <w:pPr>
        <w:rPr>
          <w:rFonts w:cs="Arial"/>
        </w:rPr>
      </w:pPr>
    </w:p>
    <w:p w14:paraId="01B742B4" w14:textId="77777777" w:rsidR="00254A0C" w:rsidRDefault="00254A0C" w:rsidP="002D5FDD">
      <w:pPr>
        <w:ind w:firstLine="0"/>
        <w:rPr>
          <w:rFonts w:cs="Arial"/>
        </w:rPr>
      </w:pPr>
    </w:p>
    <w:p w14:paraId="7DABCB49" w14:textId="77777777" w:rsidR="002D5FDD" w:rsidRPr="00DB0032" w:rsidRDefault="002D5FDD" w:rsidP="002D5FDD">
      <w:pPr>
        <w:ind w:firstLine="0"/>
        <w:rPr>
          <w:rFonts w:cs="Arial"/>
        </w:rPr>
      </w:pPr>
    </w:p>
    <w:p w14:paraId="69865375" w14:textId="77777777" w:rsidR="000D4C1B" w:rsidRDefault="000D4C1B">
      <w:pPr>
        <w:spacing w:after="0" w:line="240" w:lineRule="auto"/>
        <w:ind w:firstLine="0"/>
        <w:jc w:val="left"/>
        <w:rPr>
          <w:rFonts w:eastAsia="Times New Roman" w:cstheme="majorBidi"/>
          <w:b/>
          <w:szCs w:val="26"/>
          <w:lang w:val="es-ES"/>
        </w:rPr>
      </w:pPr>
      <w:bookmarkStart w:id="6" w:name="OLE_LINK1"/>
      <w:bookmarkStart w:id="7" w:name="OLE_LINK2"/>
      <w:r>
        <w:rPr>
          <w:rFonts w:eastAsia="Times New Roman"/>
          <w:lang w:val="es-ES"/>
        </w:rPr>
        <w:br w:type="page"/>
      </w:r>
    </w:p>
    <w:p w14:paraId="2CF26E07" w14:textId="7AFD7BE1" w:rsidR="00A3088C" w:rsidRPr="00DB0032" w:rsidRDefault="00A3088C" w:rsidP="0050781D">
      <w:pPr>
        <w:pStyle w:val="Heading2"/>
        <w:rPr>
          <w:rFonts w:eastAsia="Times New Roman"/>
        </w:rPr>
      </w:pPr>
      <w:r w:rsidRPr="00DB0032">
        <w:rPr>
          <w:rFonts w:eastAsia="Times New Roman"/>
        </w:rPr>
        <w:lastRenderedPageBreak/>
        <w:fldChar w:fldCharType="begin"/>
      </w:r>
      <w:r w:rsidRPr="00DB0032">
        <w:rPr>
          <w:rFonts w:eastAsia="Times New Roman"/>
        </w:rPr>
        <w:instrText xml:space="preserve">title  \* Mergeformat </w:instrText>
      </w:r>
      <w:r w:rsidRPr="00DB0032">
        <w:rPr>
          <w:rFonts w:eastAsia="Times New Roman"/>
        </w:rPr>
        <w:fldChar w:fldCharType="separate"/>
      </w:r>
      <w:bookmarkStart w:id="8" w:name="_Toc90609598"/>
      <w:r w:rsidRPr="00DB0032">
        <w:rPr>
          <w:rFonts w:eastAsia="Times New Roman"/>
        </w:rPr>
        <w:t xml:space="preserve">Especificación de Caso de Uso: </w:t>
      </w:r>
      <w:r w:rsidRPr="00DB0032">
        <w:rPr>
          <w:rFonts w:eastAsia="Times New Roman"/>
        </w:rPr>
        <w:fldChar w:fldCharType="end"/>
      </w:r>
      <w:r w:rsidRPr="00DB0032">
        <w:rPr>
          <w:rFonts w:eastAsia="Times New Roman"/>
        </w:rPr>
        <w:t>“Solicitar Cita Nueva”</w:t>
      </w:r>
      <w:bookmarkEnd w:id="8"/>
    </w:p>
    <w:p w14:paraId="6B73D3C3" w14:textId="77777777" w:rsidR="00A3088C" w:rsidRPr="00DB0032" w:rsidRDefault="00A3088C" w:rsidP="00254A0C">
      <w:pPr>
        <w:widowControl w:val="0"/>
        <w:spacing w:after="0"/>
        <w:ind w:firstLine="0"/>
        <w:rPr>
          <w:rFonts w:cs="Arial"/>
          <w:b/>
          <w:lang w:val="es-ES"/>
        </w:rPr>
      </w:pPr>
      <w:r w:rsidRPr="00DB0032">
        <w:rPr>
          <w:rFonts w:cs="Arial"/>
          <w:b/>
          <w:lang w:val="es-ES"/>
        </w:rPr>
        <w:t xml:space="preserve">Código </w:t>
      </w:r>
      <w:bookmarkStart w:id="9" w:name="_Toc535910785"/>
      <w:bookmarkStart w:id="10" w:name="_Toc2413887"/>
    </w:p>
    <w:p w14:paraId="558FDC25" w14:textId="77777777" w:rsidR="00A3088C" w:rsidRPr="00DB0032" w:rsidRDefault="00A3088C" w:rsidP="00254A0C">
      <w:pPr>
        <w:widowControl w:val="0"/>
        <w:spacing w:after="0"/>
        <w:ind w:firstLine="0"/>
        <w:rPr>
          <w:rFonts w:eastAsia="Times New Roman" w:cs="Arial"/>
          <w:iCs/>
          <w:color w:val="000000"/>
          <w:lang w:val="es-ES"/>
        </w:rPr>
      </w:pPr>
      <w:r w:rsidRPr="00DB0032">
        <w:rPr>
          <w:rFonts w:eastAsia="Times New Roman" w:cs="Arial"/>
          <w:iCs/>
          <w:color w:val="000000"/>
          <w:lang w:val="es-ES"/>
        </w:rPr>
        <w:t>CU-0001</w:t>
      </w:r>
    </w:p>
    <w:p w14:paraId="0AFD5E79" w14:textId="77777777" w:rsidR="00A3088C" w:rsidRPr="00DB0032" w:rsidRDefault="00A3088C" w:rsidP="00254A0C">
      <w:pPr>
        <w:widowControl w:val="0"/>
        <w:spacing w:after="0"/>
        <w:ind w:firstLine="0"/>
        <w:rPr>
          <w:rFonts w:eastAsia="Times New Roman" w:cs="Arial"/>
          <w:iCs/>
          <w:color w:val="000000"/>
          <w:lang w:val="es-ES"/>
        </w:rPr>
      </w:pPr>
    </w:p>
    <w:p w14:paraId="351DF211" w14:textId="77777777" w:rsidR="00A3088C" w:rsidRPr="00DB0032" w:rsidRDefault="00A3088C" w:rsidP="00254A0C">
      <w:pPr>
        <w:widowControl w:val="0"/>
        <w:spacing w:after="0"/>
        <w:ind w:firstLine="0"/>
        <w:rPr>
          <w:rFonts w:eastAsia="Times New Roman" w:cs="Arial"/>
          <w:b/>
          <w:lang w:val="es-ES"/>
        </w:rPr>
      </w:pPr>
      <w:r w:rsidRPr="00DB0032">
        <w:rPr>
          <w:rFonts w:eastAsia="Times New Roman" w:cs="Arial"/>
          <w:b/>
          <w:lang w:val="es-ES"/>
        </w:rPr>
        <w:t>Breve descripción</w:t>
      </w:r>
      <w:bookmarkEnd w:id="9"/>
      <w:bookmarkEnd w:id="10"/>
    </w:p>
    <w:p w14:paraId="58DC5329" w14:textId="77777777" w:rsidR="00A3088C" w:rsidRPr="00DB0032" w:rsidRDefault="00A3088C" w:rsidP="00254A0C">
      <w:pPr>
        <w:widowControl w:val="0"/>
        <w:spacing w:after="240"/>
        <w:ind w:firstLine="0"/>
        <w:rPr>
          <w:rFonts w:eastAsia="Times New Roman" w:cs="Arial"/>
          <w:color w:val="000000"/>
          <w:lang w:val="es-ES"/>
        </w:rPr>
      </w:pPr>
      <w:r w:rsidRPr="00DB0032">
        <w:rPr>
          <w:rFonts w:eastAsia="Times New Roman" w:cs="Arial"/>
          <w:color w:val="000000"/>
          <w:lang w:val="es-ES"/>
        </w:rPr>
        <w:t xml:space="preserve">Este caso de uso permite que el actor pueda solicitar una cita médica nueva en el sistema de gestión de citas de la Policlínica de la Caja de Seguro Social. </w:t>
      </w:r>
    </w:p>
    <w:p w14:paraId="176F35B2" w14:textId="77777777" w:rsidR="00A3088C" w:rsidRPr="00DB0032" w:rsidRDefault="00A3088C" w:rsidP="00254A0C">
      <w:pPr>
        <w:widowControl w:val="0"/>
        <w:spacing w:after="0"/>
        <w:ind w:firstLine="0"/>
        <w:rPr>
          <w:rFonts w:eastAsia="Times New Roman" w:cs="Arial"/>
          <w:b/>
          <w:lang w:val="es-ES"/>
        </w:rPr>
      </w:pPr>
      <w:bookmarkStart w:id="11" w:name="_Toc535910786"/>
      <w:bookmarkStart w:id="12" w:name="_Toc2413888"/>
      <w:r w:rsidRPr="00DB0032">
        <w:rPr>
          <w:rFonts w:eastAsia="Times New Roman" w:cs="Arial"/>
          <w:b/>
          <w:lang w:val="es-ES"/>
        </w:rPr>
        <w:t>Actores</w:t>
      </w:r>
    </w:p>
    <w:p w14:paraId="206BB36D" w14:textId="77777777" w:rsidR="00A3088C" w:rsidRPr="00DB0032" w:rsidRDefault="00A3088C" w:rsidP="00254A0C">
      <w:pPr>
        <w:widowControl w:val="0"/>
        <w:spacing w:after="0"/>
        <w:ind w:firstLine="0"/>
        <w:rPr>
          <w:rFonts w:eastAsia="Times New Roman" w:cs="Arial"/>
          <w:color w:val="000000"/>
          <w:lang w:val="es-ES"/>
        </w:rPr>
      </w:pPr>
      <w:r w:rsidRPr="00DB0032">
        <w:rPr>
          <w:rFonts w:eastAsia="Times New Roman" w:cs="Arial"/>
          <w:color w:val="000000"/>
          <w:lang w:val="es-ES"/>
        </w:rPr>
        <w:t>Paciente con registro</w:t>
      </w:r>
    </w:p>
    <w:p w14:paraId="5ECF1431" w14:textId="77777777" w:rsidR="00A3088C" w:rsidRPr="00DB0032" w:rsidRDefault="00A3088C" w:rsidP="00254A0C">
      <w:pPr>
        <w:widowControl w:val="0"/>
        <w:spacing w:after="0"/>
        <w:ind w:firstLine="0"/>
        <w:rPr>
          <w:rFonts w:eastAsia="Times New Roman" w:cs="Arial"/>
          <w:color w:val="000000"/>
          <w:lang w:val="es-ES"/>
        </w:rPr>
      </w:pPr>
    </w:p>
    <w:p w14:paraId="49469376" w14:textId="77777777" w:rsidR="00A3088C" w:rsidRPr="00DB0032" w:rsidRDefault="00A3088C" w:rsidP="00254A0C">
      <w:pPr>
        <w:widowControl w:val="0"/>
        <w:spacing w:after="0"/>
        <w:ind w:firstLine="0"/>
        <w:rPr>
          <w:rFonts w:eastAsia="Times New Roman" w:cs="Arial"/>
          <w:bCs/>
          <w:lang w:val="es-ES"/>
        </w:rPr>
      </w:pPr>
      <w:r w:rsidRPr="00DB0032">
        <w:rPr>
          <w:rFonts w:eastAsia="Times New Roman" w:cs="Arial"/>
          <w:b/>
          <w:lang w:val="es-ES"/>
        </w:rPr>
        <w:t xml:space="preserve">Flujo </w:t>
      </w:r>
      <w:bookmarkEnd w:id="11"/>
      <w:bookmarkEnd w:id="12"/>
      <w:r w:rsidRPr="00DB0032">
        <w:rPr>
          <w:rFonts w:eastAsia="Times New Roman" w:cs="Arial"/>
          <w:b/>
          <w:lang w:val="es-ES"/>
        </w:rPr>
        <w:t>básico</w:t>
      </w:r>
    </w:p>
    <w:p w14:paraId="3393F2C8" w14:textId="77777777" w:rsidR="00A3088C" w:rsidRPr="00DB0032" w:rsidRDefault="00A3088C" w:rsidP="007222A3">
      <w:pPr>
        <w:pStyle w:val="ListParagraph"/>
        <w:widowControl w:val="0"/>
        <w:numPr>
          <w:ilvl w:val="0"/>
          <w:numId w:val="9"/>
        </w:numPr>
        <w:spacing w:after="0" w:line="276" w:lineRule="auto"/>
        <w:rPr>
          <w:rFonts w:ascii="Arial" w:eastAsia="Times New Roman" w:hAnsi="Arial" w:cs="Arial"/>
          <w:bCs/>
          <w:sz w:val="22"/>
          <w:lang w:val="es-ES"/>
        </w:rPr>
      </w:pPr>
      <w:r w:rsidRPr="00DB0032">
        <w:rPr>
          <w:rFonts w:ascii="Arial" w:eastAsia="Times New Roman" w:hAnsi="Arial" w:cs="Arial"/>
          <w:bCs/>
          <w:sz w:val="22"/>
          <w:lang w:val="es-ES"/>
        </w:rPr>
        <w:t>El sistema muestra una pantalla donde se encuentran las opciones “Programar Cita Médica”, “Citas Programadas” y “Ayuda”</w:t>
      </w:r>
    </w:p>
    <w:p w14:paraId="4DD59F1F" w14:textId="77777777" w:rsidR="00A3088C" w:rsidRPr="00DB0032" w:rsidRDefault="00A3088C" w:rsidP="007222A3">
      <w:pPr>
        <w:pStyle w:val="ListParagraph"/>
        <w:widowControl w:val="0"/>
        <w:numPr>
          <w:ilvl w:val="0"/>
          <w:numId w:val="9"/>
        </w:numPr>
        <w:spacing w:after="0" w:line="276" w:lineRule="auto"/>
        <w:rPr>
          <w:rFonts w:ascii="Arial" w:eastAsia="Times New Roman" w:hAnsi="Arial" w:cs="Arial"/>
          <w:bCs/>
          <w:sz w:val="22"/>
          <w:lang w:val="es-ES"/>
        </w:rPr>
      </w:pPr>
      <w:r w:rsidRPr="00DB0032">
        <w:rPr>
          <w:rFonts w:ascii="Arial" w:eastAsia="Times New Roman" w:hAnsi="Arial" w:cs="Arial"/>
          <w:bCs/>
          <w:sz w:val="22"/>
          <w:lang w:val="es-ES"/>
        </w:rPr>
        <w:t>El actor selecciona la opción “Programar Cita Médica”</w:t>
      </w:r>
    </w:p>
    <w:p w14:paraId="00BE2A74" w14:textId="4712C177" w:rsidR="00A3088C" w:rsidRPr="00DB0032" w:rsidRDefault="00A3088C" w:rsidP="007222A3">
      <w:pPr>
        <w:pStyle w:val="ListParagraph"/>
        <w:widowControl w:val="0"/>
        <w:numPr>
          <w:ilvl w:val="0"/>
          <w:numId w:val="9"/>
        </w:numPr>
        <w:spacing w:after="0" w:line="276" w:lineRule="auto"/>
        <w:rPr>
          <w:rFonts w:ascii="Arial" w:eastAsia="Times New Roman" w:hAnsi="Arial" w:cs="Arial"/>
          <w:bCs/>
          <w:sz w:val="22"/>
          <w:lang w:val="es-ES"/>
        </w:rPr>
      </w:pPr>
      <w:r w:rsidRPr="00DB0032">
        <w:rPr>
          <w:rFonts w:ascii="Arial" w:eastAsia="Times New Roman" w:hAnsi="Arial" w:cs="Arial"/>
          <w:sz w:val="22"/>
          <w:lang w:val="es-ES"/>
        </w:rPr>
        <w:t>El sistema muestra en pantalla las opciones “</w:t>
      </w:r>
      <w:r w:rsidR="00463A97" w:rsidRPr="00DB0032">
        <w:rPr>
          <w:rFonts w:ascii="Arial" w:eastAsia="Times New Roman" w:hAnsi="Arial" w:cs="Arial"/>
          <w:sz w:val="22"/>
          <w:lang w:val="es-ES"/>
        </w:rPr>
        <w:t xml:space="preserve">Paciente nuevo”, </w:t>
      </w:r>
      <w:r w:rsidR="00E33138" w:rsidRPr="00DB0032">
        <w:rPr>
          <w:rFonts w:ascii="Arial" w:eastAsia="Times New Roman" w:hAnsi="Arial" w:cs="Arial"/>
          <w:sz w:val="22"/>
          <w:lang w:val="es-ES"/>
        </w:rPr>
        <w:t>“Paciente</w:t>
      </w:r>
      <w:r w:rsidR="00463A97" w:rsidRPr="00DB0032">
        <w:rPr>
          <w:rFonts w:ascii="Arial" w:eastAsia="Times New Roman" w:hAnsi="Arial" w:cs="Arial"/>
          <w:sz w:val="22"/>
          <w:lang w:val="es-ES"/>
        </w:rPr>
        <w:t xml:space="preserve"> registrado”</w:t>
      </w:r>
    </w:p>
    <w:p w14:paraId="1C64C64E" w14:textId="5791506D" w:rsidR="000C381D" w:rsidRPr="00DB0032" w:rsidRDefault="00483308" w:rsidP="007222A3">
      <w:pPr>
        <w:pStyle w:val="ListParagraph"/>
        <w:widowControl w:val="0"/>
        <w:numPr>
          <w:ilvl w:val="0"/>
          <w:numId w:val="9"/>
        </w:numPr>
        <w:spacing w:after="0" w:line="276" w:lineRule="auto"/>
        <w:rPr>
          <w:rFonts w:ascii="Arial" w:eastAsia="Times New Roman" w:hAnsi="Arial" w:cs="Arial"/>
          <w:bCs/>
          <w:sz w:val="22"/>
          <w:lang w:val="es-ES"/>
        </w:rPr>
      </w:pPr>
      <w:r w:rsidRPr="00DB0032">
        <w:rPr>
          <w:rFonts w:ascii="Arial" w:eastAsia="Times New Roman" w:hAnsi="Arial" w:cs="Arial"/>
          <w:sz w:val="22"/>
          <w:lang w:val="es-ES"/>
        </w:rPr>
        <w:t xml:space="preserve">El actor selecciona la opción </w:t>
      </w:r>
      <w:r w:rsidR="006C1AA3" w:rsidRPr="00DB0032">
        <w:rPr>
          <w:rFonts w:ascii="Arial" w:eastAsia="Times New Roman" w:hAnsi="Arial" w:cs="Arial"/>
          <w:sz w:val="22"/>
          <w:lang w:val="es-ES"/>
        </w:rPr>
        <w:t xml:space="preserve">“Paciente </w:t>
      </w:r>
      <w:r w:rsidR="00E33138" w:rsidRPr="00DB0032">
        <w:rPr>
          <w:rFonts w:ascii="Arial" w:eastAsia="Times New Roman" w:hAnsi="Arial" w:cs="Arial"/>
          <w:sz w:val="22"/>
          <w:lang w:val="es-ES"/>
        </w:rPr>
        <w:t>registrado”</w:t>
      </w:r>
    </w:p>
    <w:p w14:paraId="1A6F5299" w14:textId="4DE6ADCA" w:rsidR="00A3088C" w:rsidRPr="00DB0032" w:rsidRDefault="00A3088C" w:rsidP="007222A3">
      <w:pPr>
        <w:pStyle w:val="ListParagraph"/>
        <w:widowControl w:val="0"/>
        <w:numPr>
          <w:ilvl w:val="0"/>
          <w:numId w:val="9"/>
        </w:numPr>
        <w:spacing w:after="0" w:line="276" w:lineRule="auto"/>
        <w:rPr>
          <w:rFonts w:ascii="Arial" w:eastAsia="Times New Roman" w:hAnsi="Arial" w:cs="Arial"/>
          <w:sz w:val="22"/>
          <w:lang w:val="es-ES"/>
        </w:rPr>
      </w:pPr>
      <w:r w:rsidRPr="00DB0032">
        <w:rPr>
          <w:rFonts w:ascii="Arial" w:eastAsia="Times New Roman" w:hAnsi="Arial" w:cs="Arial"/>
          <w:sz w:val="22"/>
          <w:lang w:val="es-ES"/>
        </w:rPr>
        <w:t>El sistema muestra una pantalla con los campos: “Nº de Cédula” y “Fecha de nacimiento” y la opción “Solicitar”</w:t>
      </w:r>
    </w:p>
    <w:p w14:paraId="1AC7A037" w14:textId="545C926C" w:rsidR="00A3088C" w:rsidRPr="00DB0032" w:rsidRDefault="00A3088C" w:rsidP="007222A3">
      <w:pPr>
        <w:pStyle w:val="ListParagraph"/>
        <w:widowControl w:val="0"/>
        <w:numPr>
          <w:ilvl w:val="0"/>
          <w:numId w:val="9"/>
        </w:numPr>
        <w:spacing w:after="0" w:line="276" w:lineRule="auto"/>
        <w:rPr>
          <w:rFonts w:ascii="Arial" w:eastAsia="Times New Roman" w:hAnsi="Arial" w:cs="Arial"/>
          <w:sz w:val="22"/>
          <w:lang w:val="es-ES"/>
        </w:rPr>
      </w:pPr>
      <w:r w:rsidRPr="00DB0032">
        <w:rPr>
          <w:rFonts w:ascii="Arial" w:eastAsia="Times New Roman" w:hAnsi="Arial" w:cs="Arial"/>
          <w:sz w:val="22"/>
          <w:lang w:val="es-ES"/>
        </w:rPr>
        <w:t>El actor ingresa los datos en los campos y selecciona la opción “</w:t>
      </w:r>
      <w:r w:rsidR="00D56399" w:rsidRPr="00DB0032">
        <w:rPr>
          <w:rFonts w:ascii="Arial" w:eastAsia="Times New Roman" w:hAnsi="Arial" w:cs="Arial"/>
          <w:sz w:val="22"/>
          <w:lang w:val="es-ES"/>
        </w:rPr>
        <w:t>Enviar solicitud</w:t>
      </w:r>
      <w:r w:rsidRPr="00DB0032">
        <w:rPr>
          <w:rFonts w:ascii="Arial" w:eastAsia="Times New Roman" w:hAnsi="Arial" w:cs="Arial"/>
          <w:sz w:val="22"/>
          <w:lang w:val="es-ES"/>
        </w:rPr>
        <w:t>”</w:t>
      </w:r>
    </w:p>
    <w:p w14:paraId="568779BA" w14:textId="65C62C31" w:rsidR="00A3088C" w:rsidRPr="007222A3" w:rsidRDefault="00A3088C" w:rsidP="007222A3">
      <w:pPr>
        <w:pStyle w:val="ListParagraph"/>
        <w:widowControl w:val="0"/>
        <w:numPr>
          <w:ilvl w:val="0"/>
          <w:numId w:val="9"/>
        </w:numPr>
        <w:spacing w:after="0"/>
        <w:rPr>
          <w:rFonts w:eastAsia="Times New Roman" w:cs="Arial"/>
          <w:lang w:val="es-ES"/>
        </w:rPr>
      </w:pPr>
      <w:r w:rsidRPr="007222A3">
        <w:rPr>
          <w:rFonts w:eastAsia="Times New Roman" w:cs="Arial"/>
          <w:lang w:val="es-ES"/>
        </w:rPr>
        <w:t>El sistema valida los datos ingresados y agenda la cita</w:t>
      </w:r>
    </w:p>
    <w:p w14:paraId="2655A785" w14:textId="77777777" w:rsidR="00A3088C" w:rsidRPr="00DB0032" w:rsidRDefault="00A3088C" w:rsidP="007222A3">
      <w:pPr>
        <w:pStyle w:val="ListParagraph"/>
        <w:widowControl w:val="0"/>
        <w:numPr>
          <w:ilvl w:val="0"/>
          <w:numId w:val="9"/>
        </w:numPr>
        <w:spacing w:after="0" w:line="276" w:lineRule="auto"/>
        <w:rPr>
          <w:rFonts w:ascii="Arial" w:eastAsia="Times New Roman" w:hAnsi="Arial" w:cs="Arial"/>
          <w:sz w:val="22"/>
          <w:lang w:val="es-ES"/>
        </w:rPr>
      </w:pPr>
      <w:r w:rsidRPr="00DB0032">
        <w:rPr>
          <w:rFonts w:ascii="Arial" w:eastAsia="Times New Roman" w:hAnsi="Arial" w:cs="Arial"/>
          <w:sz w:val="22"/>
          <w:lang w:val="es-ES"/>
        </w:rPr>
        <w:t xml:space="preserve"> El sistema muestra una pantalla con el mensaje “¡Su cita ha sido agendada!” y los datos: Fecha, Policlínica y Número de cita.</w:t>
      </w:r>
    </w:p>
    <w:p w14:paraId="3F084FB7" w14:textId="77777777" w:rsidR="00A3088C" w:rsidRPr="00DB0032" w:rsidRDefault="00A3088C" w:rsidP="00254A0C">
      <w:pPr>
        <w:widowControl w:val="0"/>
        <w:spacing w:after="0"/>
        <w:ind w:firstLine="0"/>
        <w:rPr>
          <w:rFonts w:eastAsia="Times New Roman" w:cs="Arial"/>
          <w:bCs/>
          <w:lang w:val="es-ES"/>
        </w:rPr>
      </w:pPr>
    </w:p>
    <w:p w14:paraId="3CE6F460" w14:textId="77777777" w:rsidR="00A3088C" w:rsidRPr="00DB0032" w:rsidRDefault="00A3088C" w:rsidP="00254A0C">
      <w:pPr>
        <w:ind w:firstLine="0"/>
        <w:rPr>
          <w:rFonts w:cs="Arial"/>
          <w:b/>
          <w:bCs/>
          <w:lang w:val="es-ES"/>
        </w:rPr>
      </w:pPr>
      <w:r w:rsidRPr="00DB0032">
        <w:rPr>
          <w:rFonts w:cs="Arial"/>
          <w:b/>
          <w:bCs/>
          <w:lang w:val="es-ES"/>
        </w:rPr>
        <w:t>Precondiciones:</w:t>
      </w:r>
    </w:p>
    <w:p w14:paraId="0339D900" w14:textId="77777777" w:rsidR="00A3088C" w:rsidRPr="00DB0032" w:rsidRDefault="00A3088C" w:rsidP="00254A0C">
      <w:pPr>
        <w:ind w:firstLine="0"/>
        <w:rPr>
          <w:rFonts w:cs="Arial"/>
          <w:lang w:val="es-ES"/>
        </w:rPr>
      </w:pPr>
      <w:r w:rsidRPr="00DB0032">
        <w:rPr>
          <w:rFonts w:cs="Arial"/>
          <w:b/>
          <w:bCs/>
          <w:lang w:val="es-ES"/>
        </w:rPr>
        <w:tab/>
      </w:r>
      <w:r w:rsidRPr="00DB0032">
        <w:rPr>
          <w:rFonts w:cs="Arial"/>
          <w:lang w:val="es-ES"/>
        </w:rPr>
        <w:t>El actor debe haber registrado sus datos en el sistema.</w:t>
      </w:r>
    </w:p>
    <w:p w14:paraId="5D468B79" w14:textId="77777777" w:rsidR="00A3088C" w:rsidRPr="00DB0032" w:rsidRDefault="00A3088C" w:rsidP="00254A0C">
      <w:pPr>
        <w:ind w:firstLine="0"/>
        <w:rPr>
          <w:rFonts w:cs="Arial"/>
          <w:lang w:val="es-ES"/>
        </w:rPr>
      </w:pPr>
      <w:r w:rsidRPr="00DB0032">
        <w:rPr>
          <w:rFonts w:cs="Arial"/>
          <w:lang w:val="es-ES"/>
        </w:rPr>
        <w:tab/>
        <w:t xml:space="preserve">El actor debe poseer un correo electrónico y por lo menos un teléfono celular. </w:t>
      </w:r>
    </w:p>
    <w:p w14:paraId="76617CD2" w14:textId="71FAAA5E" w:rsidR="00A3088C" w:rsidRPr="00DB0032" w:rsidRDefault="00A3088C" w:rsidP="00254A0C">
      <w:pPr>
        <w:ind w:firstLine="0"/>
        <w:rPr>
          <w:rFonts w:cs="Arial"/>
          <w:b/>
          <w:bCs/>
          <w:lang w:val="es-ES"/>
        </w:rPr>
      </w:pPr>
      <w:r w:rsidRPr="00DB0032">
        <w:rPr>
          <w:rFonts w:cs="Arial"/>
          <w:b/>
          <w:bCs/>
          <w:lang w:val="es-ES"/>
        </w:rPr>
        <w:t>Pos</w:t>
      </w:r>
      <w:r w:rsidR="0041314F">
        <w:rPr>
          <w:rFonts w:cs="Arial"/>
          <w:b/>
          <w:bCs/>
          <w:lang w:val="es-ES"/>
        </w:rPr>
        <w:t>t</w:t>
      </w:r>
      <w:r w:rsidRPr="00DB0032">
        <w:rPr>
          <w:rFonts w:cs="Arial"/>
          <w:b/>
          <w:bCs/>
          <w:lang w:val="es-ES"/>
        </w:rPr>
        <w:t xml:space="preserve"> condiciones: </w:t>
      </w:r>
    </w:p>
    <w:p w14:paraId="14FE694C" w14:textId="77777777" w:rsidR="00A3088C" w:rsidRPr="00DB0032" w:rsidRDefault="00A3088C" w:rsidP="00254A0C">
      <w:pPr>
        <w:rPr>
          <w:rFonts w:cs="Arial"/>
          <w:lang w:val="es-ES"/>
        </w:rPr>
      </w:pPr>
      <w:r w:rsidRPr="00DB0032">
        <w:rPr>
          <w:rFonts w:cs="Arial"/>
          <w:lang w:val="es-ES"/>
        </w:rPr>
        <w:t>El sistema muestra la opción: “Menú Principal”</w:t>
      </w:r>
    </w:p>
    <w:p w14:paraId="7F1A3663" w14:textId="77777777" w:rsidR="00A3088C" w:rsidRPr="00DB0032" w:rsidRDefault="00A3088C" w:rsidP="00254A0C">
      <w:pPr>
        <w:ind w:firstLine="0"/>
        <w:rPr>
          <w:rFonts w:cs="Arial"/>
          <w:b/>
          <w:bCs/>
          <w:lang w:val="es-ES"/>
        </w:rPr>
      </w:pPr>
      <w:r w:rsidRPr="00DB0032">
        <w:rPr>
          <w:rFonts w:cs="Arial"/>
          <w:b/>
          <w:bCs/>
          <w:lang w:val="es-ES"/>
        </w:rPr>
        <w:t>Requerimientos especiales:</w:t>
      </w:r>
    </w:p>
    <w:p w14:paraId="12D3C584" w14:textId="10667A9B" w:rsidR="00196248" w:rsidRPr="00DB0032" w:rsidRDefault="00A3088C" w:rsidP="00254A0C">
      <w:pPr>
        <w:rPr>
          <w:rFonts w:cs="Arial"/>
          <w:lang w:val="es-ES"/>
        </w:rPr>
      </w:pPr>
      <w:r w:rsidRPr="00DB0032">
        <w:rPr>
          <w:rFonts w:cs="Arial"/>
          <w:lang w:val="es-ES"/>
        </w:rPr>
        <w:t>El sistema debe enviar la información de cita y estado de la cita al correo del actor</w:t>
      </w:r>
    </w:p>
    <w:bookmarkEnd w:id="6"/>
    <w:bookmarkEnd w:id="7"/>
    <w:p w14:paraId="467A3D50" w14:textId="77777777" w:rsidR="004B2365" w:rsidRPr="00DB0032" w:rsidRDefault="004B2365" w:rsidP="00254A0C">
      <w:pPr>
        <w:rPr>
          <w:rFonts w:cs="Arial"/>
          <w:lang w:val="es-ES"/>
        </w:rPr>
      </w:pPr>
    </w:p>
    <w:p w14:paraId="6E36395E" w14:textId="3143B4B9" w:rsidR="00A3088C" w:rsidRDefault="00A3088C" w:rsidP="00254A0C">
      <w:pPr>
        <w:rPr>
          <w:rFonts w:cs="Arial"/>
          <w:lang w:val="es-ES"/>
        </w:rPr>
      </w:pPr>
    </w:p>
    <w:p w14:paraId="3EE78262" w14:textId="77777777" w:rsidR="00254A0C" w:rsidRDefault="00254A0C" w:rsidP="00254A0C">
      <w:pPr>
        <w:rPr>
          <w:rFonts w:cs="Arial"/>
          <w:lang w:val="es-ES"/>
        </w:rPr>
      </w:pPr>
    </w:p>
    <w:p w14:paraId="0DF59261" w14:textId="77777777" w:rsidR="00254A0C" w:rsidRDefault="00254A0C" w:rsidP="00254A0C">
      <w:pPr>
        <w:rPr>
          <w:rFonts w:cs="Arial"/>
          <w:lang w:val="es-ES"/>
        </w:rPr>
      </w:pPr>
    </w:p>
    <w:p w14:paraId="76A8F998" w14:textId="77777777" w:rsidR="00254A0C" w:rsidRPr="00DB0032" w:rsidRDefault="00254A0C" w:rsidP="002D5FDD">
      <w:pPr>
        <w:ind w:firstLine="0"/>
        <w:rPr>
          <w:rFonts w:cs="Arial"/>
          <w:lang w:val="es-ES"/>
        </w:rPr>
      </w:pPr>
    </w:p>
    <w:p w14:paraId="590A3026" w14:textId="77777777" w:rsidR="008B565D" w:rsidRPr="00DB0032" w:rsidRDefault="008B565D" w:rsidP="0050781D">
      <w:pPr>
        <w:pStyle w:val="Heading2"/>
        <w:rPr>
          <w:rFonts w:eastAsia="Times New Roman"/>
        </w:rPr>
      </w:pPr>
      <w:r w:rsidRPr="00DB0032">
        <w:rPr>
          <w:rFonts w:eastAsia="Times New Roman"/>
        </w:rPr>
        <w:lastRenderedPageBreak/>
        <w:fldChar w:fldCharType="begin"/>
      </w:r>
      <w:r w:rsidRPr="00DB0032">
        <w:rPr>
          <w:rFonts w:eastAsia="Times New Roman"/>
        </w:rPr>
        <w:instrText xml:space="preserve">title  \* Mergeformat </w:instrText>
      </w:r>
      <w:r w:rsidRPr="00DB0032">
        <w:rPr>
          <w:rFonts w:eastAsia="Times New Roman"/>
        </w:rPr>
        <w:fldChar w:fldCharType="separate"/>
      </w:r>
      <w:bookmarkStart w:id="13" w:name="_Toc90609599"/>
      <w:r w:rsidRPr="00DB0032">
        <w:rPr>
          <w:rFonts w:eastAsia="Times New Roman"/>
        </w:rPr>
        <w:t xml:space="preserve">Especificación de Caso de Uso: </w:t>
      </w:r>
      <w:r w:rsidRPr="00DB0032">
        <w:rPr>
          <w:rFonts w:eastAsia="Times New Roman"/>
        </w:rPr>
        <w:fldChar w:fldCharType="end"/>
      </w:r>
      <w:r w:rsidRPr="00DB0032">
        <w:rPr>
          <w:rFonts w:eastAsia="Times New Roman"/>
        </w:rPr>
        <w:t>“Reprogramar Cita”</w:t>
      </w:r>
      <w:bookmarkEnd w:id="13"/>
    </w:p>
    <w:p w14:paraId="76E60D40" w14:textId="77777777" w:rsidR="008B565D" w:rsidRPr="00DB0032" w:rsidRDefault="008B565D" w:rsidP="00254A0C">
      <w:pPr>
        <w:widowControl w:val="0"/>
        <w:spacing w:after="0"/>
        <w:ind w:firstLine="0"/>
        <w:rPr>
          <w:rFonts w:cs="Arial"/>
          <w:b/>
          <w:lang w:val="es-ES"/>
        </w:rPr>
      </w:pPr>
      <w:r w:rsidRPr="00DB0032">
        <w:rPr>
          <w:rFonts w:cs="Arial"/>
          <w:b/>
          <w:lang w:val="es-ES"/>
        </w:rPr>
        <w:t xml:space="preserve">Código </w:t>
      </w:r>
    </w:p>
    <w:p w14:paraId="72973C38" w14:textId="77777777" w:rsidR="008B565D" w:rsidRPr="00DB0032" w:rsidRDefault="008B565D" w:rsidP="00254A0C">
      <w:pPr>
        <w:widowControl w:val="0"/>
        <w:spacing w:after="0"/>
        <w:ind w:firstLine="0"/>
        <w:rPr>
          <w:rFonts w:eastAsia="Times New Roman" w:cs="Arial"/>
          <w:color w:val="000000"/>
          <w:lang w:val="es-ES"/>
        </w:rPr>
      </w:pPr>
      <w:r w:rsidRPr="00DB0032">
        <w:rPr>
          <w:rFonts w:eastAsia="Times New Roman" w:cs="Arial"/>
          <w:color w:val="000000" w:themeColor="text1"/>
          <w:lang w:val="es-ES"/>
        </w:rPr>
        <w:t>CU-0007</w:t>
      </w:r>
    </w:p>
    <w:p w14:paraId="2EEE26CF" w14:textId="77777777" w:rsidR="008B565D" w:rsidRPr="00DB0032" w:rsidRDefault="008B565D" w:rsidP="00254A0C">
      <w:pPr>
        <w:widowControl w:val="0"/>
        <w:spacing w:after="0"/>
        <w:ind w:firstLine="0"/>
        <w:rPr>
          <w:rFonts w:eastAsia="Times New Roman" w:cs="Arial"/>
          <w:iCs/>
          <w:color w:val="000000"/>
          <w:lang w:val="es-ES"/>
        </w:rPr>
      </w:pPr>
    </w:p>
    <w:p w14:paraId="01538D6C" w14:textId="77777777" w:rsidR="008B565D" w:rsidRPr="00DB0032" w:rsidRDefault="008B565D" w:rsidP="00254A0C">
      <w:pPr>
        <w:widowControl w:val="0"/>
        <w:spacing w:after="0"/>
        <w:ind w:firstLine="0"/>
        <w:rPr>
          <w:rFonts w:eastAsia="Times New Roman" w:cs="Arial"/>
          <w:b/>
          <w:lang w:val="es-ES"/>
        </w:rPr>
      </w:pPr>
      <w:r w:rsidRPr="00DB0032">
        <w:rPr>
          <w:rFonts w:eastAsia="Times New Roman" w:cs="Arial"/>
          <w:b/>
          <w:lang w:val="es-ES"/>
        </w:rPr>
        <w:t>Breve descripción</w:t>
      </w:r>
    </w:p>
    <w:p w14:paraId="7D6520E0" w14:textId="77777777" w:rsidR="008B565D" w:rsidRPr="00DB0032" w:rsidRDefault="008B565D" w:rsidP="00254A0C">
      <w:pPr>
        <w:widowControl w:val="0"/>
        <w:spacing w:after="240"/>
        <w:ind w:firstLine="0"/>
        <w:rPr>
          <w:rFonts w:eastAsia="Times New Roman" w:cs="Arial"/>
          <w:color w:val="000000"/>
          <w:lang w:val="es-ES"/>
        </w:rPr>
      </w:pPr>
      <w:r w:rsidRPr="00DB0032">
        <w:rPr>
          <w:rFonts w:eastAsia="Times New Roman" w:cs="Arial"/>
          <w:color w:val="000000"/>
          <w:lang w:val="es-ES"/>
        </w:rPr>
        <w:t>Este caso de uso permite que el actor pueda reprogramar una cita agendada anteriormente</w:t>
      </w:r>
    </w:p>
    <w:p w14:paraId="2BAB3DDE" w14:textId="77777777" w:rsidR="008B565D" w:rsidRPr="00DB0032" w:rsidRDefault="008B565D" w:rsidP="00254A0C">
      <w:pPr>
        <w:widowControl w:val="0"/>
        <w:spacing w:after="0"/>
        <w:ind w:firstLine="0"/>
        <w:rPr>
          <w:rFonts w:eastAsia="Times New Roman" w:cs="Arial"/>
          <w:b/>
          <w:lang w:val="es-ES"/>
        </w:rPr>
      </w:pPr>
      <w:r w:rsidRPr="00DB0032">
        <w:rPr>
          <w:rFonts w:eastAsia="Times New Roman" w:cs="Arial"/>
          <w:b/>
          <w:lang w:val="es-ES"/>
        </w:rPr>
        <w:t>Actores</w:t>
      </w:r>
    </w:p>
    <w:p w14:paraId="637142D7" w14:textId="77777777" w:rsidR="008B565D" w:rsidRPr="00DB0032" w:rsidRDefault="008B565D" w:rsidP="00254A0C">
      <w:pPr>
        <w:widowControl w:val="0"/>
        <w:spacing w:after="0"/>
        <w:ind w:firstLine="0"/>
        <w:rPr>
          <w:rFonts w:eastAsia="Times New Roman" w:cs="Arial"/>
          <w:color w:val="000000"/>
          <w:lang w:val="es-ES"/>
        </w:rPr>
      </w:pPr>
      <w:r w:rsidRPr="00DB0032">
        <w:rPr>
          <w:rFonts w:eastAsia="Times New Roman" w:cs="Arial"/>
          <w:color w:val="000000"/>
          <w:lang w:val="es-ES"/>
        </w:rPr>
        <w:t>Médico</w:t>
      </w:r>
    </w:p>
    <w:p w14:paraId="0B1E201B" w14:textId="77777777" w:rsidR="008B565D" w:rsidRPr="00DB0032" w:rsidRDefault="008B565D" w:rsidP="00254A0C">
      <w:pPr>
        <w:widowControl w:val="0"/>
        <w:spacing w:after="0"/>
        <w:ind w:firstLine="0"/>
        <w:rPr>
          <w:rFonts w:eastAsia="Times New Roman" w:cs="Arial"/>
          <w:color w:val="000000"/>
          <w:lang w:val="es-ES"/>
        </w:rPr>
      </w:pPr>
    </w:p>
    <w:p w14:paraId="1DC251CD" w14:textId="77777777" w:rsidR="008B565D" w:rsidRPr="00DB0032" w:rsidRDefault="008B565D" w:rsidP="00254A0C">
      <w:pPr>
        <w:widowControl w:val="0"/>
        <w:spacing w:after="0"/>
        <w:ind w:firstLine="0"/>
        <w:rPr>
          <w:rFonts w:eastAsia="Times New Roman" w:cs="Arial"/>
          <w:b/>
          <w:lang w:val="es-ES"/>
        </w:rPr>
      </w:pPr>
      <w:r w:rsidRPr="00DB0032">
        <w:rPr>
          <w:rFonts w:eastAsia="Times New Roman" w:cs="Arial"/>
          <w:b/>
          <w:lang w:val="es-ES"/>
        </w:rPr>
        <w:t>Flujo básico</w:t>
      </w:r>
    </w:p>
    <w:p w14:paraId="42C8DC78" w14:textId="77777777" w:rsidR="008B565D" w:rsidRPr="00DB0032" w:rsidRDefault="008B565D" w:rsidP="00254A0C">
      <w:pPr>
        <w:pStyle w:val="ListParagraph"/>
        <w:widowControl w:val="0"/>
        <w:numPr>
          <w:ilvl w:val="0"/>
          <w:numId w:val="3"/>
        </w:numPr>
        <w:spacing w:after="0" w:line="276" w:lineRule="auto"/>
        <w:rPr>
          <w:rFonts w:ascii="Arial" w:hAnsi="Arial" w:cs="Arial"/>
          <w:b/>
          <w:bCs/>
          <w:sz w:val="22"/>
          <w:lang w:val="es-ES"/>
        </w:rPr>
      </w:pPr>
      <w:r w:rsidRPr="00DB0032">
        <w:rPr>
          <w:rFonts w:ascii="Arial" w:eastAsia="Times New Roman" w:hAnsi="Arial" w:cs="Arial"/>
          <w:sz w:val="22"/>
          <w:lang w:val="es-ES"/>
        </w:rPr>
        <w:t>El sistema muestra una ventana donde se encuentran las opciones “Gestión de Citas”, “Consultas” y “Ayuda”</w:t>
      </w:r>
    </w:p>
    <w:p w14:paraId="2EBECDDF" w14:textId="77777777" w:rsidR="008B565D" w:rsidRPr="00DB0032" w:rsidRDefault="008B565D" w:rsidP="00254A0C">
      <w:pPr>
        <w:pStyle w:val="ListParagraph"/>
        <w:widowControl w:val="0"/>
        <w:numPr>
          <w:ilvl w:val="0"/>
          <w:numId w:val="3"/>
        </w:numPr>
        <w:spacing w:after="0" w:line="276" w:lineRule="auto"/>
        <w:rPr>
          <w:rFonts w:ascii="Arial" w:eastAsia="Times New Roman" w:hAnsi="Arial" w:cs="Arial"/>
          <w:sz w:val="22"/>
          <w:lang w:val="es-ES"/>
        </w:rPr>
      </w:pPr>
      <w:r w:rsidRPr="00DB0032">
        <w:rPr>
          <w:rFonts w:ascii="Arial" w:eastAsia="Times New Roman" w:hAnsi="Arial" w:cs="Arial"/>
          <w:sz w:val="22"/>
          <w:lang w:val="es-ES"/>
        </w:rPr>
        <w:t>El actor selecciona la opción “Gestión de Citas”</w:t>
      </w:r>
    </w:p>
    <w:p w14:paraId="68ECBB87" w14:textId="711DDE6F" w:rsidR="008B565D" w:rsidRPr="00DB0032" w:rsidRDefault="008B565D" w:rsidP="00254A0C">
      <w:pPr>
        <w:pStyle w:val="ListParagraph"/>
        <w:widowControl w:val="0"/>
        <w:numPr>
          <w:ilvl w:val="0"/>
          <w:numId w:val="3"/>
        </w:numPr>
        <w:spacing w:after="0" w:line="276" w:lineRule="auto"/>
        <w:rPr>
          <w:rFonts w:ascii="Arial" w:eastAsia="Times New Roman" w:hAnsi="Arial" w:cs="Arial"/>
          <w:sz w:val="22"/>
          <w:lang w:val="es-ES"/>
        </w:rPr>
      </w:pPr>
      <w:r w:rsidRPr="00DB0032">
        <w:rPr>
          <w:rFonts w:ascii="Arial" w:eastAsia="Times New Roman" w:hAnsi="Arial" w:cs="Arial"/>
          <w:sz w:val="22"/>
          <w:lang w:val="es-ES"/>
        </w:rPr>
        <w:t>El sistema despliega un menú con las opciones “Agendar Cita de Control”, “</w:t>
      </w:r>
      <w:r w:rsidR="006A4DD0" w:rsidRPr="00DB0032">
        <w:rPr>
          <w:rFonts w:ascii="Arial" w:eastAsia="Times New Roman" w:hAnsi="Arial" w:cs="Arial"/>
          <w:sz w:val="22"/>
          <w:lang w:val="es-ES"/>
        </w:rPr>
        <w:t xml:space="preserve">Cancelar </w:t>
      </w:r>
      <w:r w:rsidR="00967B6D" w:rsidRPr="00DB0032">
        <w:rPr>
          <w:rFonts w:ascii="Arial" w:eastAsia="Times New Roman" w:hAnsi="Arial" w:cs="Arial"/>
          <w:sz w:val="22"/>
          <w:lang w:val="es-ES"/>
        </w:rPr>
        <w:t>cita”, “Reprogramar cita</w:t>
      </w:r>
      <w:r w:rsidR="009C373D" w:rsidRPr="00DB0032">
        <w:rPr>
          <w:rFonts w:ascii="Arial" w:eastAsia="Times New Roman" w:hAnsi="Arial" w:cs="Arial"/>
          <w:sz w:val="22"/>
          <w:lang w:val="es-ES"/>
        </w:rPr>
        <w:t>”</w:t>
      </w:r>
      <w:r w:rsidRPr="00DB0032">
        <w:rPr>
          <w:rFonts w:ascii="Arial" w:eastAsia="Times New Roman" w:hAnsi="Arial" w:cs="Arial"/>
          <w:sz w:val="22"/>
          <w:lang w:val="es-ES"/>
        </w:rPr>
        <w:t xml:space="preserve"> </w:t>
      </w:r>
    </w:p>
    <w:p w14:paraId="5CE309E0" w14:textId="17B5C811" w:rsidR="008B565D" w:rsidRPr="00DB0032" w:rsidRDefault="008B565D" w:rsidP="00254A0C">
      <w:pPr>
        <w:pStyle w:val="ListParagraph"/>
        <w:widowControl w:val="0"/>
        <w:numPr>
          <w:ilvl w:val="0"/>
          <w:numId w:val="3"/>
        </w:numPr>
        <w:spacing w:after="0" w:line="276" w:lineRule="auto"/>
        <w:rPr>
          <w:rFonts w:ascii="Arial" w:eastAsia="Times New Roman" w:hAnsi="Arial" w:cs="Arial"/>
          <w:sz w:val="22"/>
          <w:lang w:val="es-ES"/>
        </w:rPr>
      </w:pPr>
      <w:r w:rsidRPr="00DB0032">
        <w:rPr>
          <w:rFonts w:ascii="Arial" w:eastAsia="Times New Roman" w:hAnsi="Arial" w:cs="Arial"/>
          <w:sz w:val="22"/>
          <w:lang w:val="es-ES"/>
        </w:rPr>
        <w:t>El actor selecciona la opción “</w:t>
      </w:r>
      <w:r w:rsidR="00A2642B" w:rsidRPr="00DB0032">
        <w:rPr>
          <w:rFonts w:ascii="Arial" w:eastAsia="Times New Roman" w:hAnsi="Arial" w:cs="Arial"/>
          <w:sz w:val="22"/>
          <w:lang w:val="es-ES"/>
        </w:rPr>
        <w:t>Reprogramar cita</w:t>
      </w:r>
      <w:r w:rsidRPr="00DB0032">
        <w:rPr>
          <w:rFonts w:ascii="Arial" w:eastAsia="Times New Roman" w:hAnsi="Arial" w:cs="Arial"/>
          <w:sz w:val="22"/>
          <w:lang w:val="es-ES"/>
        </w:rPr>
        <w:t>”</w:t>
      </w:r>
    </w:p>
    <w:p w14:paraId="0CFEBC6E" w14:textId="10E6F4D1" w:rsidR="008B565D" w:rsidRPr="00DB0032" w:rsidRDefault="008B565D" w:rsidP="00254A0C">
      <w:pPr>
        <w:pStyle w:val="ListParagraph"/>
        <w:widowControl w:val="0"/>
        <w:numPr>
          <w:ilvl w:val="0"/>
          <w:numId w:val="3"/>
        </w:numPr>
        <w:spacing w:after="0" w:line="276" w:lineRule="auto"/>
        <w:rPr>
          <w:rFonts w:ascii="Arial" w:eastAsia="Times New Roman" w:hAnsi="Arial" w:cs="Arial"/>
          <w:sz w:val="22"/>
          <w:lang w:val="es-ES"/>
        </w:rPr>
      </w:pPr>
      <w:r w:rsidRPr="00DB0032">
        <w:rPr>
          <w:rFonts w:ascii="Arial" w:eastAsia="Times New Roman" w:hAnsi="Arial" w:cs="Arial"/>
          <w:sz w:val="22"/>
          <w:lang w:val="es-ES"/>
        </w:rPr>
        <w:t>El sistema muestra una pantalla con los campos “Cédula” “Fecha de Nacimiento” y “Número de cita”</w:t>
      </w:r>
    </w:p>
    <w:p w14:paraId="238F8A93" w14:textId="77777777" w:rsidR="008B565D" w:rsidRPr="00DB0032" w:rsidRDefault="008B565D" w:rsidP="00254A0C">
      <w:pPr>
        <w:pStyle w:val="ListParagraph"/>
        <w:widowControl w:val="0"/>
        <w:numPr>
          <w:ilvl w:val="0"/>
          <w:numId w:val="3"/>
        </w:numPr>
        <w:spacing w:after="0" w:line="276" w:lineRule="auto"/>
        <w:rPr>
          <w:rFonts w:ascii="Arial" w:eastAsia="Times New Roman" w:hAnsi="Arial" w:cs="Arial"/>
          <w:sz w:val="22"/>
          <w:lang w:val="es-ES"/>
        </w:rPr>
      </w:pPr>
      <w:r w:rsidRPr="00DB0032">
        <w:rPr>
          <w:rFonts w:ascii="Arial" w:eastAsia="Times New Roman" w:hAnsi="Arial" w:cs="Arial"/>
          <w:sz w:val="22"/>
          <w:lang w:val="es-ES"/>
        </w:rPr>
        <w:t xml:space="preserve"> El actor ingresa los datos a los campos y selecciona la opción “Verificar”.</w:t>
      </w:r>
    </w:p>
    <w:p w14:paraId="54C3EF3C" w14:textId="77777777" w:rsidR="008B565D" w:rsidRPr="00DB0032" w:rsidRDefault="008B565D" w:rsidP="00254A0C">
      <w:pPr>
        <w:pStyle w:val="ListParagraph"/>
        <w:widowControl w:val="0"/>
        <w:numPr>
          <w:ilvl w:val="0"/>
          <w:numId w:val="3"/>
        </w:numPr>
        <w:spacing w:after="0" w:line="276" w:lineRule="auto"/>
        <w:rPr>
          <w:rFonts w:ascii="Arial" w:eastAsia="Times New Roman" w:hAnsi="Arial" w:cs="Arial"/>
          <w:sz w:val="22"/>
          <w:lang w:val="es-ES"/>
        </w:rPr>
      </w:pPr>
      <w:r w:rsidRPr="00DB0032">
        <w:rPr>
          <w:rFonts w:ascii="Arial" w:hAnsi="Arial" w:cs="Arial"/>
          <w:sz w:val="22"/>
          <w:lang w:val="es-ES"/>
        </w:rPr>
        <w:t>El sistema valida los datos.</w:t>
      </w:r>
    </w:p>
    <w:p w14:paraId="7BBDB5B9" w14:textId="77777777" w:rsidR="008B565D" w:rsidRPr="00DB0032" w:rsidRDefault="008B565D" w:rsidP="00254A0C">
      <w:pPr>
        <w:pStyle w:val="ListParagraph"/>
        <w:widowControl w:val="0"/>
        <w:numPr>
          <w:ilvl w:val="0"/>
          <w:numId w:val="3"/>
        </w:numPr>
        <w:spacing w:after="0" w:line="276" w:lineRule="auto"/>
        <w:rPr>
          <w:rFonts w:ascii="Arial" w:eastAsia="Times New Roman" w:hAnsi="Arial" w:cs="Arial"/>
          <w:sz w:val="22"/>
          <w:lang w:val="es-ES"/>
        </w:rPr>
      </w:pPr>
      <w:r w:rsidRPr="00DB0032">
        <w:rPr>
          <w:rFonts w:ascii="Arial" w:eastAsia="Times New Roman" w:hAnsi="Arial" w:cs="Arial"/>
          <w:sz w:val="22"/>
          <w:lang w:val="es-ES"/>
        </w:rPr>
        <w:t>El sistema muestra en pantalla los datos de la cita consultada y se puede encontrar la opción “Reprogramar cita”.</w:t>
      </w:r>
    </w:p>
    <w:p w14:paraId="37F16DBF" w14:textId="77777777" w:rsidR="008B565D" w:rsidRPr="00DB0032" w:rsidRDefault="008B565D" w:rsidP="00254A0C">
      <w:pPr>
        <w:pStyle w:val="ListParagraph"/>
        <w:widowControl w:val="0"/>
        <w:numPr>
          <w:ilvl w:val="0"/>
          <w:numId w:val="3"/>
        </w:numPr>
        <w:spacing w:after="0" w:line="276" w:lineRule="auto"/>
        <w:rPr>
          <w:rFonts w:ascii="Arial" w:eastAsia="Times New Roman" w:hAnsi="Arial" w:cs="Arial"/>
          <w:sz w:val="22"/>
          <w:lang w:val="es-ES"/>
        </w:rPr>
      </w:pPr>
      <w:r w:rsidRPr="00DB0032">
        <w:rPr>
          <w:rFonts w:ascii="Arial" w:eastAsia="Times New Roman" w:hAnsi="Arial" w:cs="Arial"/>
          <w:sz w:val="22"/>
          <w:lang w:val="es-ES"/>
        </w:rPr>
        <w:t xml:space="preserve"> El actor selecciona la opción “Reprogramar cita”</w:t>
      </w:r>
    </w:p>
    <w:p w14:paraId="440C15D3" w14:textId="03FB4F5B" w:rsidR="008B565D" w:rsidRPr="00DB0032" w:rsidRDefault="008B565D" w:rsidP="00254A0C">
      <w:pPr>
        <w:pStyle w:val="ListParagraph"/>
        <w:widowControl w:val="0"/>
        <w:numPr>
          <w:ilvl w:val="0"/>
          <w:numId w:val="3"/>
        </w:numPr>
        <w:spacing w:after="0" w:line="276" w:lineRule="auto"/>
        <w:rPr>
          <w:rFonts w:ascii="Arial" w:hAnsi="Arial" w:cs="Arial"/>
          <w:sz w:val="22"/>
          <w:lang w:val="es-ES"/>
        </w:rPr>
      </w:pPr>
      <w:r w:rsidRPr="00DB0032">
        <w:rPr>
          <w:rFonts w:ascii="Arial" w:eastAsia="Times New Roman" w:hAnsi="Arial" w:cs="Arial"/>
          <w:sz w:val="22"/>
          <w:lang w:val="es-ES"/>
        </w:rPr>
        <w:t xml:space="preserve"> El sistema muestra en pantalla los avisos “</w:t>
      </w:r>
      <w:r w:rsidR="0041314F">
        <w:rPr>
          <w:rFonts w:ascii="Arial" w:eastAsia="Times New Roman" w:hAnsi="Arial" w:cs="Arial"/>
          <w:sz w:val="22"/>
          <w:lang w:val="es-ES"/>
        </w:rPr>
        <w:t>¿</w:t>
      </w:r>
      <w:r w:rsidRPr="00DB0032">
        <w:rPr>
          <w:rFonts w:ascii="Arial" w:eastAsia="Times New Roman" w:hAnsi="Arial" w:cs="Arial"/>
          <w:sz w:val="22"/>
          <w:lang w:val="es-ES"/>
        </w:rPr>
        <w:t xml:space="preserve">Está </w:t>
      </w:r>
      <w:r w:rsidRPr="0041314F">
        <w:rPr>
          <w:rFonts w:ascii="Arial" w:eastAsia="Times New Roman" w:hAnsi="Arial" w:cs="Arial"/>
          <w:sz w:val="22"/>
          <w:u w:val="single"/>
          <w:lang w:val="es-ES"/>
        </w:rPr>
        <w:t>seguro</w:t>
      </w:r>
      <w:r w:rsidRPr="00DB0032">
        <w:rPr>
          <w:rFonts w:ascii="Arial" w:eastAsia="Times New Roman" w:hAnsi="Arial" w:cs="Arial"/>
          <w:sz w:val="22"/>
          <w:lang w:val="es-ES"/>
        </w:rPr>
        <w:t xml:space="preserve"> </w:t>
      </w:r>
      <w:r w:rsidR="0041314F" w:rsidRPr="00DB0032">
        <w:rPr>
          <w:rFonts w:ascii="Arial" w:eastAsia="Times New Roman" w:hAnsi="Arial" w:cs="Arial"/>
          <w:sz w:val="22"/>
          <w:lang w:val="es-ES"/>
        </w:rPr>
        <w:t>de</w:t>
      </w:r>
      <w:r w:rsidRPr="00DB0032">
        <w:rPr>
          <w:rFonts w:ascii="Arial" w:eastAsia="Times New Roman" w:hAnsi="Arial" w:cs="Arial"/>
          <w:sz w:val="22"/>
          <w:lang w:val="es-ES"/>
        </w:rPr>
        <w:t xml:space="preserve"> que desea reprogramar la cita?”, </w:t>
      </w:r>
      <w:r w:rsidRPr="00DB0032">
        <w:rPr>
          <w:rFonts w:ascii="Arial" w:eastAsia="Times New Roman" w:hAnsi="Arial" w:cs="Arial"/>
          <w:i/>
          <w:sz w:val="22"/>
          <w:lang w:val="es-ES"/>
        </w:rPr>
        <w:t>número de cita</w:t>
      </w:r>
      <w:r w:rsidRPr="00DB0032">
        <w:rPr>
          <w:rFonts w:ascii="Arial" w:eastAsia="Times New Roman" w:hAnsi="Arial" w:cs="Arial"/>
          <w:sz w:val="22"/>
          <w:lang w:val="es-ES"/>
        </w:rPr>
        <w:t xml:space="preserve"> y “Esta acción no se puede revertir” seguido de las opciones de “Confirmar” y “Cancelar”.</w:t>
      </w:r>
    </w:p>
    <w:p w14:paraId="1EAE0689" w14:textId="77777777" w:rsidR="008B565D" w:rsidRPr="00DB0032" w:rsidRDefault="008B565D" w:rsidP="00254A0C">
      <w:pPr>
        <w:pStyle w:val="ListParagraph"/>
        <w:widowControl w:val="0"/>
        <w:numPr>
          <w:ilvl w:val="0"/>
          <w:numId w:val="3"/>
        </w:numPr>
        <w:spacing w:after="0" w:line="276" w:lineRule="auto"/>
        <w:rPr>
          <w:rFonts w:ascii="Arial" w:hAnsi="Arial" w:cs="Arial"/>
          <w:sz w:val="22"/>
          <w:lang w:val="es-ES"/>
        </w:rPr>
      </w:pPr>
      <w:r w:rsidRPr="00DB0032">
        <w:rPr>
          <w:rFonts w:ascii="Arial" w:eastAsia="Times New Roman" w:hAnsi="Arial" w:cs="Arial"/>
          <w:sz w:val="22"/>
          <w:lang w:val="es-ES"/>
        </w:rPr>
        <w:t xml:space="preserve">El actor selecciona la opción “Confirmar” </w:t>
      </w:r>
    </w:p>
    <w:p w14:paraId="153D892B" w14:textId="77777777" w:rsidR="008B565D" w:rsidRPr="00DB0032" w:rsidRDefault="008B565D" w:rsidP="00254A0C">
      <w:pPr>
        <w:pStyle w:val="ListParagraph"/>
        <w:widowControl w:val="0"/>
        <w:numPr>
          <w:ilvl w:val="0"/>
          <w:numId w:val="3"/>
        </w:numPr>
        <w:spacing w:after="0" w:line="276" w:lineRule="auto"/>
        <w:rPr>
          <w:rFonts w:ascii="Arial" w:eastAsia="Times New Roman" w:hAnsi="Arial" w:cs="Arial"/>
          <w:sz w:val="22"/>
          <w:lang w:val="es-ES"/>
        </w:rPr>
      </w:pPr>
      <w:r w:rsidRPr="00DB0032">
        <w:rPr>
          <w:rFonts w:ascii="Arial" w:hAnsi="Arial" w:cs="Arial"/>
          <w:sz w:val="22"/>
          <w:lang w:val="es-ES"/>
        </w:rPr>
        <w:t xml:space="preserve"> El sistema reprograma la cita médica.</w:t>
      </w:r>
    </w:p>
    <w:p w14:paraId="74C3F076" w14:textId="77777777" w:rsidR="008B565D" w:rsidRPr="00DB0032" w:rsidRDefault="008B565D" w:rsidP="00254A0C">
      <w:pPr>
        <w:widowControl w:val="0"/>
        <w:spacing w:after="0"/>
        <w:ind w:firstLine="0"/>
        <w:rPr>
          <w:rFonts w:cs="Arial"/>
          <w:b/>
          <w:bCs/>
          <w:lang w:val="es-ES"/>
        </w:rPr>
      </w:pPr>
    </w:p>
    <w:p w14:paraId="1BECE7C4" w14:textId="760C6A98" w:rsidR="008B565D" w:rsidRPr="00DB0032" w:rsidRDefault="0041314F" w:rsidP="00254A0C">
      <w:pPr>
        <w:ind w:firstLine="0"/>
        <w:rPr>
          <w:rFonts w:cs="Arial"/>
          <w:b/>
          <w:lang w:val="es-ES"/>
        </w:rPr>
      </w:pPr>
      <w:r w:rsidRPr="00DB0032">
        <w:rPr>
          <w:rFonts w:cs="Arial"/>
          <w:b/>
          <w:lang w:val="es-ES"/>
        </w:rPr>
        <w:t>Precondiciones</w:t>
      </w:r>
    </w:p>
    <w:p w14:paraId="6A83F848" w14:textId="77777777" w:rsidR="008B565D" w:rsidRPr="00DB0032" w:rsidRDefault="008B565D" w:rsidP="00254A0C">
      <w:pPr>
        <w:ind w:firstLine="0"/>
        <w:rPr>
          <w:rFonts w:cs="Arial"/>
          <w:bCs/>
          <w:lang w:val="es-ES"/>
        </w:rPr>
      </w:pPr>
      <w:r w:rsidRPr="00DB0032">
        <w:rPr>
          <w:rFonts w:cs="Arial"/>
          <w:b/>
          <w:lang w:val="es-ES"/>
        </w:rPr>
        <w:tab/>
      </w:r>
      <w:r w:rsidRPr="00DB0032">
        <w:rPr>
          <w:rFonts w:cs="Arial"/>
          <w:bCs/>
          <w:lang w:val="es-ES"/>
        </w:rPr>
        <w:t>El actor debe haber iniciado sesión en el sistema.</w:t>
      </w:r>
    </w:p>
    <w:p w14:paraId="63D8D731" w14:textId="77777777" w:rsidR="008B565D" w:rsidRPr="00DB0032" w:rsidRDefault="008B565D" w:rsidP="00254A0C">
      <w:pPr>
        <w:ind w:firstLine="0"/>
        <w:rPr>
          <w:rFonts w:cs="Arial"/>
          <w:bCs/>
          <w:lang w:val="es-ES"/>
        </w:rPr>
      </w:pPr>
      <w:r w:rsidRPr="00DB0032">
        <w:rPr>
          <w:rFonts w:cs="Arial"/>
          <w:b/>
          <w:lang w:val="es-ES"/>
        </w:rPr>
        <w:tab/>
      </w:r>
      <w:r w:rsidRPr="00DB0032">
        <w:rPr>
          <w:rFonts w:cs="Arial"/>
          <w:bCs/>
          <w:lang w:val="es-ES"/>
        </w:rPr>
        <w:t xml:space="preserve">El paciente debe poseer un numero de </w:t>
      </w:r>
      <w:r w:rsidRPr="00DB0032">
        <w:rPr>
          <w:rFonts w:cs="Arial"/>
          <w:lang w:val="es-ES"/>
        </w:rPr>
        <w:t>cita</w:t>
      </w:r>
    </w:p>
    <w:p w14:paraId="10C4685E" w14:textId="77777777" w:rsidR="008B565D" w:rsidRPr="00DB0032" w:rsidRDefault="008B565D" w:rsidP="00254A0C">
      <w:pPr>
        <w:ind w:firstLine="0"/>
        <w:rPr>
          <w:rFonts w:cs="Arial"/>
          <w:bCs/>
          <w:lang w:val="es-ES"/>
        </w:rPr>
      </w:pPr>
      <w:r w:rsidRPr="00DB0032">
        <w:rPr>
          <w:rFonts w:cs="Arial"/>
          <w:bCs/>
          <w:lang w:val="es-ES"/>
        </w:rPr>
        <w:tab/>
        <w:t>El paciente debe haber registrado sus datos en el sistema</w:t>
      </w:r>
    </w:p>
    <w:p w14:paraId="59E49166" w14:textId="3726004B" w:rsidR="008B565D" w:rsidRPr="00DB0032" w:rsidRDefault="0041314F" w:rsidP="00254A0C">
      <w:pPr>
        <w:ind w:firstLine="0"/>
        <w:rPr>
          <w:rFonts w:cs="Arial"/>
          <w:b/>
          <w:lang w:val="es-ES"/>
        </w:rPr>
      </w:pPr>
      <w:proofErr w:type="spellStart"/>
      <w:r w:rsidRPr="00DB0032">
        <w:rPr>
          <w:rFonts w:cs="Arial"/>
          <w:b/>
          <w:lang w:val="es-ES"/>
        </w:rPr>
        <w:t>Postcondiciones</w:t>
      </w:r>
      <w:proofErr w:type="spellEnd"/>
    </w:p>
    <w:p w14:paraId="30AAD930" w14:textId="0F92838E" w:rsidR="008B565D" w:rsidRPr="00DB0032" w:rsidRDefault="008B565D" w:rsidP="00254A0C">
      <w:pPr>
        <w:widowControl w:val="0"/>
        <w:spacing w:after="240"/>
        <w:ind w:left="720" w:firstLine="0"/>
        <w:rPr>
          <w:rFonts w:cs="Arial"/>
          <w:color w:val="000000"/>
          <w:lang w:val="es-ES"/>
        </w:rPr>
      </w:pPr>
      <w:r w:rsidRPr="00DB0032">
        <w:rPr>
          <w:rFonts w:cs="Arial"/>
          <w:color w:val="000000" w:themeColor="text1"/>
          <w:lang w:val="es-ES"/>
        </w:rPr>
        <w:t xml:space="preserve">El sistema muestra en pantalla el mensaje “¡Cita Reprogramada!”, </w:t>
      </w:r>
      <w:r w:rsidRPr="00DB0032">
        <w:rPr>
          <w:rFonts w:cs="Arial"/>
          <w:i/>
          <w:color w:val="000000" w:themeColor="text1"/>
          <w:lang w:val="es-ES"/>
        </w:rPr>
        <w:t xml:space="preserve">número de cita </w:t>
      </w:r>
      <w:r w:rsidRPr="00DB0032">
        <w:rPr>
          <w:rFonts w:cs="Arial"/>
          <w:color w:val="000000" w:themeColor="text1"/>
          <w:lang w:val="es-ES"/>
        </w:rPr>
        <w:t>y “Fecha</w:t>
      </w:r>
      <w:r w:rsidR="15C5A847" w:rsidRPr="00DB0032">
        <w:rPr>
          <w:rFonts w:cs="Arial"/>
          <w:color w:val="000000" w:themeColor="text1"/>
          <w:lang w:val="es-ES"/>
        </w:rPr>
        <w:t>:”</w:t>
      </w:r>
      <w:r w:rsidRPr="00DB0032">
        <w:rPr>
          <w:rFonts w:cs="Arial"/>
          <w:color w:val="000000" w:themeColor="text1"/>
          <w:lang w:val="es-ES"/>
        </w:rPr>
        <w:t xml:space="preserve"> seguido por la opción “Menú Principal”</w:t>
      </w:r>
    </w:p>
    <w:p w14:paraId="255AC5D4" w14:textId="77777777" w:rsidR="008B565D" w:rsidRPr="00DB0032" w:rsidRDefault="008B565D" w:rsidP="00254A0C">
      <w:pPr>
        <w:widowControl w:val="0"/>
        <w:spacing w:after="0"/>
        <w:ind w:firstLine="0"/>
        <w:rPr>
          <w:rFonts w:cs="Arial"/>
          <w:b/>
          <w:bCs/>
          <w:lang w:val="es-ES"/>
        </w:rPr>
      </w:pPr>
      <w:r w:rsidRPr="00DB0032">
        <w:rPr>
          <w:rFonts w:cs="Arial"/>
          <w:b/>
          <w:bCs/>
          <w:lang w:val="es-ES"/>
        </w:rPr>
        <w:t>Requerimientos Especiales</w:t>
      </w:r>
    </w:p>
    <w:p w14:paraId="2879FBF0" w14:textId="3C0B31D1" w:rsidR="002D5FDD" w:rsidRPr="00254A0C" w:rsidRDefault="008B565D" w:rsidP="00254A0C">
      <w:pPr>
        <w:widowControl w:val="0"/>
        <w:spacing w:after="0"/>
        <w:ind w:firstLine="0"/>
        <w:rPr>
          <w:rFonts w:cs="Arial"/>
          <w:lang w:val="es-ES"/>
        </w:rPr>
      </w:pPr>
      <w:r w:rsidRPr="00DB0032">
        <w:rPr>
          <w:rFonts w:cs="Arial"/>
          <w:b/>
          <w:bCs/>
          <w:lang w:val="es-ES"/>
        </w:rPr>
        <w:tab/>
      </w:r>
      <w:r w:rsidRPr="00DB0032">
        <w:rPr>
          <w:rFonts w:cs="Arial"/>
          <w:lang w:val="es-ES"/>
        </w:rPr>
        <w:t>El sistema debe enviar un correo electrónico al paciente con la información de su cita reprogramada.</w:t>
      </w:r>
    </w:p>
    <w:p w14:paraId="59A2CED9" w14:textId="77777777" w:rsidR="00E53578" w:rsidRPr="00DB0032" w:rsidRDefault="00E53578" w:rsidP="0050781D">
      <w:pPr>
        <w:pStyle w:val="Heading2"/>
        <w:rPr>
          <w:rFonts w:eastAsia="Times New Roman"/>
        </w:rPr>
      </w:pPr>
      <w:r w:rsidRPr="00DB0032">
        <w:rPr>
          <w:rFonts w:eastAsia="Times New Roman"/>
        </w:rPr>
        <w:lastRenderedPageBreak/>
        <w:fldChar w:fldCharType="begin"/>
      </w:r>
      <w:r w:rsidRPr="00DB0032">
        <w:rPr>
          <w:rFonts w:eastAsia="Times New Roman"/>
        </w:rPr>
        <w:instrText xml:space="preserve">title  \* Mergeformat </w:instrText>
      </w:r>
      <w:r w:rsidRPr="00DB0032">
        <w:rPr>
          <w:rFonts w:eastAsia="Times New Roman"/>
        </w:rPr>
        <w:fldChar w:fldCharType="separate"/>
      </w:r>
      <w:bookmarkStart w:id="14" w:name="_Toc90609600"/>
      <w:r w:rsidRPr="00DB0032">
        <w:rPr>
          <w:rFonts w:eastAsia="Times New Roman"/>
        </w:rPr>
        <w:t xml:space="preserve">Especificación de Caso de Uso: </w:t>
      </w:r>
      <w:r w:rsidRPr="00DB0032">
        <w:rPr>
          <w:rFonts w:eastAsia="Times New Roman"/>
        </w:rPr>
        <w:fldChar w:fldCharType="end"/>
      </w:r>
      <w:r w:rsidRPr="00DB0032">
        <w:rPr>
          <w:rFonts w:eastAsia="Times New Roman"/>
        </w:rPr>
        <w:t>“Cancelar cita”</w:t>
      </w:r>
      <w:bookmarkEnd w:id="14"/>
    </w:p>
    <w:p w14:paraId="55E62E00" w14:textId="46C08A52" w:rsidR="00E53578" w:rsidRPr="00DB0032" w:rsidRDefault="00E53578" w:rsidP="004B7774">
      <w:pPr>
        <w:widowControl w:val="0"/>
        <w:tabs>
          <w:tab w:val="right" w:pos="8838"/>
        </w:tabs>
        <w:spacing w:after="0"/>
        <w:ind w:firstLine="0"/>
        <w:rPr>
          <w:rFonts w:cs="Arial"/>
          <w:b/>
          <w:bCs/>
          <w:lang w:val="es-ES"/>
        </w:rPr>
      </w:pPr>
      <w:r w:rsidRPr="00DB0032">
        <w:rPr>
          <w:rFonts w:cs="Arial"/>
          <w:b/>
          <w:bCs/>
          <w:lang w:val="es-ES"/>
        </w:rPr>
        <w:t xml:space="preserve">Código </w:t>
      </w:r>
      <w:r w:rsidR="004B7774">
        <w:rPr>
          <w:rFonts w:cs="Arial"/>
          <w:b/>
          <w:bCs/>
          <w:lang w:val="es-ES"/>
        </w:rPr>
        <w:tab/>
      </w:r>
    </w:p>
    <w:p w14:paraId="7A7FA7AA" w14:textId="77777777" w:rsidR="00E53578" w:rsidRPr="00DB0032" w:rsidRDefault="00E53578" w:rsidP="00254A0C">
      <w:pPr>
        <w:widowControl w:val="0"/>
        <w:spacing w:after="0"/>
        <w:ind w:firstLine="0"/>
        <w:rPr>
          <w:rFonts w:eastAsia="Times New Roman" w:cs="Arial"/>
          <w:color w:val="000000" w:themeColor="text1"/>
          <w:lang w:val="es-ES"/>
        </w:rPr>
      </w:pPr>
      <w:r w:rsidRPr="00DB0032">
        <w:rPr>
          <w:rFonts w:eastAsia="Times New Roman" w:cs="Arial"/>
          <w:color w:val="000000" w:themeColor="text1"/>
          <w:lang w:val="es-ES"/>
        </w:rPr>
        <w:t>CU-0005</w:t>
      </w:r>
    </w:p>
    <w:p w14:paraId="0E5013A8" w14:textId="77777777" w:rsidR="00E53578" w:rsidRPr="00DB0032" w:rsidRDefault="00E53578" w:rsidP="00254A0C">
      <w:pPr>
        <w:widowControl w:val="0"/>
        <w:spacing w:after="0"/>
        <w:ind w:firstLine="0"/>
        <w:rPr>
          <w:rFonts w:eastAsia="Times New Roman" w:cs="Arial"/>
          <w:color w:val="000000" w:themeColor="text1"/>
          <w:lang w:val="es-ES"/>
        </w:rPr>
      </w:pPr>
    </w:p>
    <w:p w14:paraId="310EC0EA" w14:textId="77777777" w:rsidR="00E53578" w:rsidRPr="00DB0032" w:rsidRDefault="00E53578" w:rsidP="00254A0C">
      <w:pPr>
        <w:widowControl w:val="0"/>
        <w:spacing w:after="0"/>
        <w:ind w:firstLine="0"/>
        <w:rPr>
          <w:rFonts w:eastAsia="Times New Roman" w:cs="Arial"/>
          <w:b/>
          <w:bCs/>
          <w:lang w:val="es-ES"/>
        </w:rPr>
      </w:pPr>
      <w:r w:rsidRPr="00DB0032">
        <w:rPr>
          <w:rFonts w:eastAsia="Times New Roman" w:cs="Arial"/>
          <w:b/>
          <w:bCs/>
          <w:lang w:val="es-ES"/>
        </w:rPr>
        <w:t>Breve descripción</w:t>
      </w:r>
    </w:p>
    <w:p w14:paraId="1E0BA348" w14:textId="77777777" w:rsidR="00E53578" w:rsidRPr="00DB0032" w:rsidRDefault="00E53578" w:rsidP="00254A0C">
      <w:pPr>
        <w:widowControl w:val="0"/>
        <w:spacing w:after="240"/>
        <w:ind w:firstLine="0"/>
        <w:rPr>
          <w:rFonts w:eastAsia="Times New Roman" w:cs="Arial"/>
          <w:color w:val="000000" w:themeColor="text1"/>
          <w:lang w:val="es-ES"/>
        </w:rPr>
      </w:pPr>
      <w:r w:rsidRPr="00DB0032">
        <w:rPr>
          <w:rFonts w:eastAsia="Times New Roman" w:cs="Arial"/>
          <w:color w:val="000000" w:themeColor="text1"/>
          <w:lang w:val="es-ES"/>
        </w:rPr>
        <w:t xml:space="preserve">Este caso de uso permite que el actor pueda consultar en el sistema el estado de una cita agendada anteriormente. </w:t>
      </w:r>
    </w:p>
    <w:p w14:paraId="3F83C591" w14:textId="77777777" w:rsidR="00E53578" w:rsidRPr="00DB0032" w:rsidRDefault="00E53578" w:rsidP="00254A0C">
      <w:pPr>
        <w:widowControl w:val="0"/>
        <w:spacing w:after="0"/>
        <w:ind w:firstLine="0"/>
        <w:rPr>
          <w:rFonts w:eastAsia="Times New Roman" w:cs="Arial"/>
          <w:b/>
          <w:bCs/>
          <w:lang w:val="es-ES"/>
        </w:rPr>
      </w:pPr>
      <w:r w:rsidRPr="00DB0032">
        <w:rPr>
          <w:rFonts w:eastAsia="Times New Roman" w:cs="Arial"/>
          <w:b/>
          <w:bCs/>
          <w:lang w:val="es-ES"/>
        </w:rPr>
        <w:t>Actores</w:t>
      </w:r>
    </w:p>
    <w:p w14:paraId="3D3F1F4C" w14:textId="77777777" w:rsidR="00E53578" w:rsidRPr="00DB0032" w:rsidRDefault="00E53578" w:rsidP="00254A0C">
      <w:pPr>
        <w:widowControl w:val="0"/>
        <w:spacing w:after="0"/>
        <w:ind w:firstLine="0"/>
        <w:rPr>
          <w:rFonts w:eastAsia="Times New Roman" w:cs="Arial"/>
          <w:color w:val="000000" w:themeColor="text1"/>
          <w:lang w:val="es-ES"/>
        </w:rPr>
      </w:pPr>
      <w:r w:rsidRPr="00DB0032">
        <w:rPr>
          <w:rFonts w:eastAsia="Times New Roman" w:cs="Arial"/>
          <w:color w:val="000000" w:themeColor="text1"/>
          <w:lang w:val="es-ES"/>
        </w:rPr>
        <w:t>Paciente con registro</w:t>
      </w:r>
    </w:p>
    <w:p w14:paraId="39A0755C" w14:textId="77777777" w:rsidR="00E53578" w:rsidRPr="00DB0032" w:rsidRDefault="00E53578" w:rsidP="00254A0C">
      <w:pPr>
        <w:widowControl w:val="0"/>
        <w:spacing w:after="0"/>
        <w:ind w:firstLine="0"/>
        <w:rPr>
          <w:rFonts w:eastAsia="Times New Roman" w:cs="Arial"/>
          <w:color w:val="000000" w:themeColor="text1"/>
          <w:lang w:val="es-ES"/>
        </w:rPr>
      </w:pPr>
    </w:p>
    <w:p w14:paraId="5BC32097" w14:textId="77777777" w:rsidR="00E53578" w:rsidRPr="00DB0032" w:rsidRDefault="00E53578" w:rsidP="00254A0C">
      <w:pPr>
        <w:widowControl w:val="0"/>
        <w:spacing w:after="0"/>
        <w:ind w:firstLine="0"/>
        <w:rPr>
          <w:rFonts w:eastAsia="Times New Roman" w:cs="Arial"/>
          <w:b/>
          <w:bCs/>
          <w:lang w:val="es-ES"/>
        </w:rPr>
      </w:pPr>
      <w:r w:rsidRPr="00DB0032">
        <w:rPr>
          <w:rFonts w:eastAsia="Times New Roman" w:cs="Arial"/>
          <w:b/>
          <w:bCs/>
          <w:lang w:val="es-ES"/>
        </w:rPr>
        <w:t>Flujo básico</w:t>
      </w:r>
    </w:p>
    <w:p w14:paraId="697865F6" w14:textId="30977B7B" w:rsidR="00B41412" w:rsidRPr="00DB0032" w:rsidRDefault="00E53578" w:rsidP="00254A0C">
      <w:pPr>
        <w:widowControl w:val="0"/>
        <w:spacing w:after="0"/>
        <w:ind w:firstLine="0"/>
        <w:rPr>
          <w:rFonts w:eastAsia="Times New Roman" w:cs="Arial"/>
          <w:lang w:val="es-ES"/>
        </w:rPr>
      </w:pPr>
      <w:r w:rsidRPr="00DB0032">
        <w:rPr>
          <w:rFonts w:eastAsia="Times New Roman" w:cs="Arial"/>
          <w:b/>
          <w:bCs/>
          <w:lang w:val="es-ES"/>
        </w:rPr>
        <w:tab/>
      </w:r>
    </w:p>
    <w:p w14:paraId="355437D6" w14:textId="09FB31C9" w:rsidR="00E53578" w:rsidRPr="00DB0032" w:rsidRDefault="00E53578" w:rsidP="00254A0C">
      <w:pPr>
        <w:pStyle w:val="ListParagraph"/>
        <w:widowControl w:val="0"/>
        <w:numPr>
          <w:ilvl w:val="0"/>
          <w:numId w:val="4"/>
        </w:numPr>
        <w:spacing w:after="0" w:line="276" w:lineRule="auto"/>
        <w:rPr>
          <w:rFonts w:ascii="Arial" w:eastAsiaTheme="minorEastAsia" w:hAnsi="Arial" w:cs="Arial"/>
          <w:sz w:val="22"/>
          <w:lang w:val="es-ES"/>
        </w:rPr>
      </w:pPr>
      <w:r w:rsidRPr="00DB0032">
        <w:rPr>
          <w:rFonts w:ascii="Arial" w:eastAsia="Times New Roman" w:hAnsi="Arial" w:cs="Arial"/>
          <w:sz w:val="22"/>
          <w:lang w:val="es-ES"/>
        </w:rPr>
        <w:t xml:space="preserve">El sistema muestra una pantalla </w:t>
      </w:r>
      <w:r w:rsidR="006304B8" w:rsidRPr="00DB0032">
        <w:rPr>
          <w:rFonts w:ascii="Arial" w:eastAsia="Times New Roman" w:hAnsi="Arial" w:cs="Arial"/>
          <w:sz w:val="22"/>
          <w:lang w:val="es-ES"/>
        </w:rPr>
        <w:t>donde se encuentran las opciones: “</w:t>
      </w:r>
      <w:r w:rsidR="00476E17" w:rsidRPr="00DB0032">
        <w:rPr>
          <w:rFonts w:ascii="Arial" w:eastAsia="Times New Roman" w:hAnsi="Arial" w:cs="Arial"/>
          <w:sz w:val="22"/>
          <w:lang w:val="es-ES"/>
        </w:rPr>
        <w:t xml:space="preserve">Programar Cita </w:t>
      </w:r>
      <w:r w:rsidR="00D302D0" w:rsidRPr="00DB0032">
        <w:rPr>
          <w:rFonts w:ascii="Arial" w:eastAsia="Times New Roman" w:hAnsi="Arial" w:cs="Arial"/>
          <w:sz w:val="22"/>
          <w:lang w:val="es-ES"/>
        </w:rPr>
        <w:t>médica</w:t>
      </w:r>
      <w:r w:rsidR="0044771E" w:rsidRPr="00DB0032">
        <w:rPr>
          <w:rFonts w:ascii="Arial" w:eastAsia="Times New Roman" w:hAnsi="Arial" w:cs="Arial"/>
          <w:sz w:val="22"/>
          <w:lang w:val="es-ES"/>
        </w:rPr>
        <w:t>”</w:t>
      </w:r>
      <w:r w:rsidR="00476E17" w:rsidRPr="00DB0032">
        <w:rPr>
          <w:rFonts w:ascii="Arial" w:eastAsia="Times New Roman" w:hAnsi="Arial" w:cs="Arial"/>
          <w:sz w:val="22"/>
          <w:lang w:val="es-ES"/>
        </w:rPr>
        <w:t xml:space="preserve">, </w:t>
      </w:r>
      <w:r w:rsidR="0044771E" w:rsidRPr="00DB0032">
        <w:rPr>
          <w:rFonts w:ascii="Arial" w:eastAsia="Times New Roman" w:hAnsi="Arial" w:cs="Arial"/>
          <w:sz w:val="22"/>
          <w:lang w:val="es-ES"/>
        </w:rPr>
        <w:t>“</w:t>
      </w:r>
      <w:r w:rsidR="00476E17" w:rsidRPr="00DB0032">
        <w:rPr>
          <w:rFonts w:ascii="Arial" w:eastAsia="Times New Roman" w:hAnsi="Arial" w:cs="Arial"/>
          <w:sz w:val="22"/>
          <w:lang w:val="es-ES"/>
        </w:rPr>
        <w:t>Citas programadas</w:t>
      </w:r>
      <w:r w:rsidR="0044771E" w:rsidRPr="00DB0032">
        <w:rPr>
          <w:rFonts w:ascii="Arial" w:eastAsia="Times New Roman" w:hAnsi="Arial" w:cs="Arial"/>
          <w:sz w:val="22"/>
          <w:lang w:val="es-ES"/>
        </w:rPr>
        <w:t>” y “ayuda”</w:t>
      </w:r>
    </w:p>
    <w:p w14:paraId="7AEEEEF8" w14:textId="77777777" w:rsidR="00E53578" w:rsidRPr="00DB0032" w:rsidRDefault="00E53578" w:rsidP="00254A0C">
      <w:pPr>
        <w:pStyle w:val="ListParagraph"/>
        <w:widowControl w:val="0"/>
        <w:numPr>
          <w:ilvl w:val="0"/>
          <w:numId w:val="4"/>
        </w:numPr>
        <w:spacing w:after="0" w:line="276" w:lineRule="auto"/>
        <w:rPr>
          <w:rFonts w:ascii="Arial" w:eastAsiaTheme="minorEastAsia" w:hAnsi="Arial" w:cs="Arial"/>
          <w:sz w:val="22"/>
          <w:lang w:val="es-ES"/>
        </w:rPr>
      </w:pPr>
      <w:r w:rsidRPr="00DB0032">
        <w:rPr>
          <w:rFonts w:ascii="Arial" w:eastAsia="Times New Roman" w:hAnsi="Arial" w:cs="Arial"/>
          <w:sz w:val="22"/>
          <w:lang w:val="es-ES"/>
        </w:rPr>
        <w:t>El actor selecciona la opción “Cancelar cita”</w:t>
      </w:r>
    </w:p>
    <w:p w14:paraId="3B52A551" w14:textId="3BBE12EE" w:rsidR="00E53578" w:rsidRPr="00DB0032" w:rsidRDefault="00E53578" w:rsidP="00254A0C">
      <w:pPr>
        <w:pStyle w:val="ListParagraph"/>
        <w:widowControl w:val="0"/>
        <w:numPr>
          <w:ilvl w:val="0"/>
          <w:numId w:val="4"/>
        </w:numPr>
        <w:spacing w:after="0" w:line="276" w:lineRule="auto"/>
        <w:rPr>
          <w:rFonts w:ascii="Arial" w:eastAsiaTheme="minorEastAsia" w:hAnsi="Arial" w:cs="Arial"/>
          <w:sz w:val="22"/>
          <w:lang w:val="es-ES"/>
        </w:rPr>
      </w:pPr>
      <w:r w:rsidRPr="00DB0032">
        <w:rPr>
          <w:rFonts w:ascii="Arial" w:eastAsia="Times New Roman" w:hAnsi="Arial" w:cs="Arial"/>
          <w:sz w:val="22"/>
          <w:lang w:val="es-ES"/>
        </w:rPr>
        <w:t xml:space="preserve">El sistema muestra una pantalla con </w:t>
      </w:r>
      <w:r w:rsidR="009375F4" w:rsidRPr="00DB0032">
        <w:rPr>
          <w:rFonts w:ascii="Arial" w:eastAsia="Times New Roman" w:hAnsi="Arial" w:cs="Arial"/>
          <w:sz w:val="22"/>
          <w:lang w:val="es-ES"/>
        </w:rPr>
        <w:t>los campos “N</w:t>
      </w:r>
      <w:r w:rsidR="00EF5C66" w:rsidRPr="00DB0032">
        <w:rPr>
          <w:rFonts w:ascii="Arial" w:eastAsia="Times New Roman" w:hAnsi="Arial" w:cs="Arial"/>
          <w:sz w:val="22"/>
          <w:lang w:val="es-ES"/>
        </w:rPr>
        <w:t>º</w:t>
      </w:r>
      <w:r w:rsidR="00112635" w:rsidRPr="00DB0032">
        <w:rPr>
          <w:rFonts w:ascii="Arial" w:eastAsia="Times New Roman" w:hAnsi="Arial" w:cs="Arial"/>
          <w:sz w:val="22"/>
          <w:lang w:val="es-ES"/>
        </w:rPr>
        <w:t xml:space="preserve"> de C</w:t>
      </w:r>
      <w:r w:rsidR="00CC7AF2" w:rsidRPr="00DB0032">
        <w:rPr>
          <w:rFonts w:ascii="Arial" w:eastAsia="Times New Roman" w:hAnsi="Arial" w:cs="Arial"/>
          <w:sz w:val="22"/>
          <w:lang w:val="es-ES"/>
        </w:rPr>
        <w:t>édula, “Fecha de nacimiento</w:t>
      </w:r>
      <w:r w:rsidR="0094703E" w:rsidRPr="00DB0032">
        <w:rPr>
          <w:rFonts w:ascii="Arial" w:eastAsia="Times New Roman" w:hAnsi="Arial" w:cs="Arial"/>
          <w:sz w:val="22"/>
          <w:lang w:val="es-ES"/>
        </w:rPr>
        <w:t xml:space="preserve">”, </w:t>
      </w:r>
      <w:r w:rsidR="00307C7E" w:rsidRPr="00DB0032">
        <w:rPr>
          <w:rFonts w:ascii="Arial" w:eastAsia="Times New Roman" w:hAnsi="Arial" w:cs="Arial"/>
          <w:sz w:val="22"/>
          <w:lang w:val="es-ES"/>
        </w:rPr>
        <w:t>“</w:t>
      </w:r>
      <w:r w:rsidR="0094703E" w:rsidRPr="00DB0032">
        <w:rPr>
          <w:rFonts w:ascii="Arial" w:eastAsia="Times New Roman" w:hAnsi="Arial" w:cs="Arial"/>
          <w:sz w:val="22"/>
          <w:lang w:val="es-ES"/>
        </w:rPr>
        <w:t>Número</w:t>
      </w:r>
      <w:r w:rsidR="00307C7E" w:rsidRPr="00DB0032">
        <w:rPr>
          <w:rFonts w:ascii="Arial" w:eastAsia="Times New Roman" w:hAnsi="Arial" w:cs="Arial"/>
          <w:sz w:val="22"/>
          <w:lang w:val="es-ES"/>
        </w:rPr>
        <w:t xml:space="preserve"> </w:t>
      </w:r>
      <w:r w:rsidR="00CC6994" w:rsidRPr="00DB0032">
        <w:rPr>
          <w:rFonts w:ascii="Arial" w:eastAsia="Times New Roman" w:hAnsi="Arial" w:cs="Arial"/>
          <w:sz w:val="22"/>
          <w:lang w:val="es-ES"/>
        </w:rPr>
        <w:t>celular</w:t>
      </w:r>
      <w:r w:rsidR="00307C7E" w:rsidRPr="00DB0032">
        <w:rPr>
          <w:rFonts w:ascii="Arial" w:eastAsia="Times New Roman" w:hAnsi="Arial" w:cs="Arial"/>
          <w:sz w:val="22"/>
          <w:lang w:val="es-ES"/>
        </w:rPr>
        <w:t xml:space="preserve">”, y Escribe </w:t>
      </w:r>
      <w:r w:rsidR="00A37935" w:rsidRPr="00DB0032">
        <w:rPr>
          <w:rFonts w:ascii="Arial" w:eastAsia="Times New Roman" w:hAnsi="Arial" w:cs="Arial"/>
          <w:sz w:val="22"/>
          <w:lang w:val="es-ES"/>
        </w:rPr>
        <w:t>“</w:t>
      </w:r>
      <w:r w:rsidR="00307C7E" w:rsidRPr="00DB0032">
        <w:rPr>
          <w:rFonts w:ascii="Arial" w:eastAsia="Times New Roman" w:hAnsi="Arial" w:cs="Arial"/>
          <w:sz w:val="22"/>
          <w:lang w:val="es-ES"/>
        </w:rPr>
        <w:t>canc</w:t>
      </w:r>
      <w:r w:rsidR="00A37935" w:rsidRPr="00DB0032">
        <w:rPr>
          <w:rFonts w:ascii="Arial" w:eastAsia="Times New Roman" w:hAnsi="Arial" w:cs="Arial"/>
          <w:sz w:val="22"/>
          <w:lang w:val="es-ES"/>
        </w:rPr>
        <w:t>e</w:t>
      </w:r>
      <w:r w:rsidR="00307C7E" w:rsidRPr="00DB0032">
        <w:rPr>
          <w:rFonts w:ascii="Arial" w:eastAsia="Times New Roman" w:hAnsi="Arial" w:cs="Arial"/>
          <w:sz w:val="22"/>
          <w:lang w:val="es-ES"/>
        </w:rPr>
        <w:t>lar</w:t>
      </w:r>
      <w:r w:rsidR="00A37935" w:rsidRPr="00DB0032">
        <w:rPr>
          <w:rFonts w:ascii="Arial" w:eastAsia="Times New Roman" w:hAnsi="Arial" w:cs="Arial"/>
          <w:sz w:val="22"/>
          <w:lang w:val="es-ES"/>
        </w:rPr>
        <w:t>”</w:t>
      </w:r>
      <w:r w:rsidR="00307C7E" w:rsidRPr="00DB0032">
        <w:rPr>
          <w:rFonts w:ascii="Arial" w:eastAsia="Times New Roman" w:hAnsi="Arial" w:cs="Arial"/>
          <w:sz w:val="22"/>
          <w:lang w:val="es-ES"/>
        </w:rPr>
        <w:t xml:space="preserve"> </w:t>
      </w:r>
      <w:r w:rsidR="00A37935" w:rsidRPr="00DB0032">
        <w:rPr>
          <w:rFonts w:ascii="Arial" w:eastAsia="Times New Roman" w:hAnsi="Arial" w:cs="Arial"/>
          <w:sz w:val="22"/>
          <w:lang w:val="es-ES"/>
        </w:rPr>
        <w:t xml:space="preserve">y presiona el botón para confirmar esta </w:t>
      </w:r>
      <w:r w:rsidR="00412763" w:rsidRPr="00DB0032">
        <w:rPr>
          <w:rFonts w:ascii="Arial" w:eastAsia="Times New Roman" w:hAnsi="Arial" w:cs="Arial"/>
          <w:sz w:val="22"/>
          <w:lang w:val="es-ES"/>
        </w:rPr>
        <w:t>acción.</w:t>
      </w:r>
    </w:p>
    <w:p w14:paraId="6C9CECC4" w14:textId="6842DBE5" w:rsidR="00E53578" w:rsidRPr="00DB0032" w:rsidRDefault="00E53578" w:rsidP="00254A0C">
      <w:pPr>
        <w:pStyle w:val="ListParagraph"/>
        <w:widowControl w:val="0"/>
        <w:numPr>
          <w:ilvl w:val="0"/>
          <w:numId w:val="4"/>
        </w:numPr>
        <w:spacing w:after="0" w:line="276" w:lineRule="auto"/>
        <w:rPr>
          <w:rFonts w:ascii="Arial" w:eastAsiaTheme="minorEastAsia" w:hAnsi="Arial" w:cs="Arial"/>
          <w:sz w:val="22"/>
          <w:lang w:val="es-ES"/>
        </w:rPr>
      </w:pPr>
      <w:r w:rsidRPr="00DB0032">
        <w:rPr>
          <w:rFonts w:ascii="Arial" w:eastAsia="Times New Roman" w:hAnsi="Arial" w:cs="Arial"/>
          <w:sz w:val="22"/>
          <w:lang w:val="es-ES"/>
        </w:rPr>
        <w:t>El actor selecciona la opción “C</w:t>
      </w:r>
      <w:r w:rsidR="005F2EF3" w:rsidRPr="00DB0032">
        <w:rPr>
          <w:rFonts w:ascii="Arial" w:eastAsia="Times New Roman" w:hAnsi="Arial" w:cs="Arial"/>
          <w:sz w:val="22"/>
          <w:lang w:val="es-ES"/>
        </w:rPr>
        <w:t>ancelar</w:t>
      </w:r>
      <w:r w:rsidRPr="00DB0032">
        <w:rPr>
          <w:rFonts w:ascii="Arial" w:eastAsia="Times New Roman" w:hAnsi="Arial" w:cs="Arial"/>
          <w:sz w:val="22"/>
          <w:lang w:val="es-ES"/>
        </w:rPr>
        <w:t>”</w:t>
      </w:r>
    </w:p>
    <w:p w14:paraId="5B33FAF6" w14:textId="5436F9B2" w:rsidR="00E53578" w:rsidRPr="00DB0032" w:rsidRDefault="00E53578" w:rsidP="00254A0C">
      <w:pPr>
        <w:pStyle w:val="ListParagraph"/>
        <w:widowControl w:val="0"/>
        <w:numPr>
          <w:ilvl w:val="0"/>
          <w:numId w:val="4"/>
        </w:numPr>
        <w:spacing w:after="0" w:line="276" w:lineRule="auto"/>
        <w:rPr>
          <w:rFonts w:ascii="Arial" w:eastAsiaTheme="minorEastAsia" w:hAnsi="Arial" w:cs="Arial"/>
          <w:sz w:val="22"/>
          <w:lang w:val="es-ES"/>
        </w:rPr>
      </w:pPr>
      <w:r w:rsidRPr="00DB0032">
        <w:rPr>
          <w:rFonts w:ascii="Arial" w:eastAsia="Times New Roman" w:hAnsi="Arial" w:cs="Arial"/>
          <w:sz w:val="22"/>
          <w:lang w:val="es-ES"/>
        </w:rPr>
        <w:t xml:space="preserve">El sistema </w:t>
      </w:r>
      <w:r w:rsidR="00412763" w:rsidRPr="00DB0032">
        <w:rPr>
          <w:rFonts w:ascii="Arial" w:eastAsia="Times New Roman" w:hAnsi="Arial" w:cs="Arial"/>
          <w:sz w:val="22"/>
          <w:lang w:val="es-ES"/>
        </w:rPr>
        <w:t>mues</w:t>
      </w:r>
      <w:r w:rsidR="007003A4" w:rsidRPr="00DB0032">
        <w:rPr>
          <w:rFonts w:ascii="Arial" w:eastAsia="Times New Roman" w:hAnsi="Arial" w:cs="Arial"/>
          <w:sz w:val="22"/>
          <w:lang w:val="es-ES"/>
        </w:rPr>
        <w:t>tra una pantalla con el mensaje “Cita cancelada correctamente”.</w:t>
      </w:r>
    </w:p>
    <w:p w14:paraId="087EAEA7" w14:textId="77777777" w:rsidR="00DA2327" w:rsidRPr="00DB0032" w:rsidRDefault="00DA2327" w:rsidP="00254A0C">
      <w:pPr>
        <w:pStyle w:val="ListParagraph"/>
        <w:widowControl w:val="0"/>
        <w:spacing w:after="0" w:line="276" w:lineRule="auto"/>
        <w:ind w:firstLine="0"/>
        <w:rPr>
          <w:rFonts w:ascii="Arial" w:eastAsiaTheme="minorEastAsia" w:hAnsi="Arial" w:cs="Arial"/>
          <w:sz w:val="22"/>
          <w:lang w:val="es-ES"/>
        </w:rPr>
      </w:pPr>
    </w:p>
    <w:p w14:paraId="742F8E99" w14:textId="77777777" w:rsidR="00E53578" w:rsidRPr="00DB0032" w:rsidRDefault="00E53578" w:rsidP="00254A0C">
      <w:pPr>
        <w:ind w:firstLine="0"/>
        <w:rPr>
          <w:rFonts w:cs="Arial"/>
          <w:b/>
          <w:bCs/>
          <w:lang w:val="es-ES"/>
        </w:rPr>
      </w:pPr>
      <w:r w:rsidRPr="00DB0032">
        <w:rPr>
          <w:rFonts w:cs="Arial"/>
          <w:b/>
          <w:bCs/>
          <w:lang w:val="es-ES"/>
        </w:rPr>
        <w:t>Precondiciones:</w:t>
      </w:r>
    </w:p>
    <w:p w14:paraId="5F7E7E9D" w14:textId="77777777" w:rsidR="00E53578" w:rsidRPr="00DB0032" w:rsidRDefault="00E53578" w:rsidP="00254A0C">
      <w:pPr>
        <w:ind w:firstLine="0"/>
        <w:rPr>
          <w:rFonts w:cs="Arial"/>
          <w:lang w:val="es-ES"/>
        </w:rPr>
      </w:pPr>
      <w:r w:rsidRPr="00DB0032">
        <w:rPr>
          <w:rFonts w:cs="Arial"/>
          <w:lang w:val="es-ES"/>
        </w:rPr>
        <w:tab/>
        <w:t>El actor debe estar registrado en el sistema.</w:t>
      </w:r>
    </w:p>
    <w:p w14:paraId="12CC30C5" w14:textId="77777777" w:rsidR="00E53578" w:rsidRPr="00DB0032" w:rsidRDefault="00E53578" w:rsidP="00254A0C">
      <w:pPr>
        <w:ind w:firstLine="708"/>
        <w:rPr>
          <w:rFonts w:cs="Arial"/>
          <w:lang w:val="es-ES"/>
        </w:rPr>
      </w:pPr>
      <w:r w:rsidRPr="00DB0032">
        <w:rPr>
          <w:rFonts w:cs="Arial"/>
          <w:lang w:val="es-ES"/>
        </w:rPr>
        <w:t>El actor debe haber realizado la consulta de la cita.</w:t>
      </w:r>
    </w:p>
    <w:p w14:paraId="3E779FFA" w14:textId="77777777" w:rsidR="00E53578" w:rsidRPr="00DB0032" w:rsidRDefault="00E53578" w:rsidP="00254A0C">
      <w:pPr>
        <w:ind w:firstLine="0"/>
        <w:rPr>
          <w:rFonts w:cs="Arial"/>
          <w:b/>
          <w:bCs/>
          <w:lang w:val="es-ES"/>
        </w:rPr>
      </w:pPr>
      <w:r w:rsidRPr="00DB0032">
        <w:rPr>
          <w:rFonts w:cs="Arial"/>
          <w:b/>
          <w:bCs/>
          <w:lang w:val="es-ES"/>
        </w:rPr>
        <w:t>Requerimientos especiales:</w:t>
      </w:r>
    </w:p>
    <w:p w14:paraId="0E410C52" w14:textId="77777777" w:rsidR="00E53578" w:rsidRPr="00DB0032" w:rsidRDefault="00E53578" w:rsidP="00254A0C">
      <w:pPr>
        <w:ind w:firstLine="708"/>
        <w:jc w:val="left"/>
        <w:rPr>
          <w:rFonts w:cs="Arial"/>
          <w:lang w:val="es-ES"/>
        </w:rPr>
      </w:pPr>
      <w:r w:rsidRPr="00DB0032">
        <w:rPr>
          <w:rFonts w:cs="Arial"/>
          <w:lang w:val="es-ES"/>
        </w:rPr>
        <w:t>Al finalizar, el sistema debe mostrar la opción de “Menú principal”</w:t>
      </w:r>
    </w:p>
    <w:p w14:paraId="5EB6B224" w14:textId="77777777" w:rsidR="009E6D8E" w:rsidRDefault="009E6D8E">
      <w:pPr>
        <w:spacing w:after="0" w:line="240" w:lineRule="auto"/>
        <w:ind w:firstLine="0"/>
        <w:jc w:val="left"/>
        <w:rPr>
          <w:rFonts w:cs="Arial"/>
          <w:lang w:val="es-ES"/>
        </w:rPr>
      </w:pPr>
      <w:r>
        <w:rPr>
          <w:rFonts w:cs="Arial"/>
          <w:lang w:val="es-ES"/>
        </w:rPr>
        <w:br w:type="page"/>
      </w:r>
    </w:p>
    <w:p w14:paraId="430647BD" w14:textId="19A110EB" w:rsidR="0013353D" w:rsidRDefault="00B0505E" w:rsidP="0027311A">
      <w:pPr>
        <w:pStyle w:val="Heading1"/>
        <w:ind w:left="1080" w:hanging="1080"/>
        <w:rPr>
          <w:ins w:id="15" w:author="{12d7d8d4-8663-4607-8209-3aae15096ff3}" w:date="2021-12-17T03:25:00Z"/>
          <w:lang w:val="es-ES"/>
        </w:rPr>
      </w:pPr>
      <w:bookmarkStart w:id="16" w:name="_Toc90609601"/>
      <w:r>
        <w:rPr>
          <w:lang w:val="es-ES"/>
        </w:rPr>
        <w:lastRenderedPageBreak/>
        <w:t>Casos de prueba para el desarrollo de las pruebas funcionales.</w:t>
      </w:r>
      <w:bookmarkEnd w:id="16"/>
    </w:p>
    <w:p w14:paraId="56C40EDD" w14:textId="20B7425D" w:rsidR="00380F12" w:rsidRPr="00380F12" w:rsidRDefault="00BB775F" w:rsidP="00380F12">
      <w:pPr>
        <w:rPr>
          <w:lang w:val="es-ES"/>
        </w:rPr>
      </w:pPr>
      <w:r>
        <w:rPr>
          <w:lang w:val="es-ES"/>
        </w:rPr>
        <w:t xml:space="preserve">Para </w:t>
      </w:r>
      <w:r w:rsidR="00A114DB">
        <w:rPr>
          <w:lang w:val="es-ES"/>
        </w:rPr>
        <w:t xml:space="preserve">todos </w:t>
      </w:r>
      <w:r>
        <w:rPr>
          <w:lang w:val="es-ES"/>
        </w:rPr>
        <w:t xml:space="preserve">los </w:t>
      </w:r>
      <w:r w:rsidR="006F5BEF">
        <w:rPr>
          <w:lang w:val="es-ES"/>
        </w:rPr>
        <w:t>casos</w:t>
      </w:r>
      <w:r>
        <w:rPr>
          <w:lang w:val="es-ES"/>
        </w:rPr>
        <w:t xml:space="preserve"> de usos </w:t>
      </w:r>
      <w:r w:rsidR="00A114DB">
        <w:rPr>
          <w:lang w:val="es-ES"/>
        </w:rPr>
        <w:t>se utilizó</w:t>
      </w:r>
      <w:r w:rsidR="005A6E31">
        <w:rPr>
          <w:lang w:val="es-ES"/>
        </w:rPr>
        <w:t xml:space="preserve"> la técnica de </w:t>
      </w:r>
      <w:r w:rsidR="009C3E24">
        <w:rPr>
          <w:lang w:val="es-ES"/>
        </w:rPr>
        <w:t>C</w:t>
      </w:r>
      <w:r w:rsidR="005A6E31">
        <w:rPr>
          <w:lang w:val="es-ES"/>
        </w:rPr>
        <w:t xml:space="preserve">lases de </w:t>
      </w:r>
      <w:r w:rsidR="009C3E24">
        <w:rPr>
          <w:lang w:val="es-ES"/>
        </w:rPr>
        <w:t>E</w:t>
      </w:r>
      <w:r w:rsidR="005A6E31">
        <w:rPr>
          <w:lang w:val="es-ES"/>
        </w:rPr>
        <w:t xml:space="preserve">quivalencia, mientras </w:t>
      </w:r>
      <w:r w:rsidR="003A65D3">
        <w:rPr>
          <w:lang w:val="es-ES"/>
        </w:rPr>
        <w:t xml:space="preserve">que el de Registro de Pacientes </w:t>
      </w:r>
      <w:r w:rsidR="0016273B">
        <w:rPr>
          <w:lang w:val="es-ES"/>
        </w:rPr>
        <w:t xml:space="preserve">y Agendar Cita poseen </w:t>
      </w:r>
      <w:r w:rsidR="00357F79">
        <w:rPr>
          <w:lang w:val="es-ES"/>
        </w:rPr>
        <w:t xml:space="preserve">también la técnica de </w:t>
      </w:r>
      <w:r w:rsidR="009C3E24">
        <w:rPr>
          <w:lang w:val="es-ES"/>
        </w:rPr>
        <w:t>Valor Límite</w:t>
      </w:r>
      <w:r w:rsidR="008120A2">
        <w:rPr>
          <w:lang w:val="es-ES"/>
        </w:rPr>
        <w:t>.</w:t>
      </w:r>
      <w:r w:rsidR="009C3E24">
        <w:rPr>
          <w:lang w:val="es-ES"/>
        </w:rPr>
        <w:t xml:space="preserve"> </w:t>
      </w:r>
    </w:p>
    <w:p w14:paraId="0F65EE44" w14:textId="77777777" w:rsidR="00D01DBA" w:rsidRDefault="00B73A71" w:rsidP="00380F12">
      <w:pPr>
        <w:rPr>
          <w:lang w:val="es-ES"/>
        </w:rPr>
      </w:pPr>
      <w:r>
        <w:rPr>
          <w:lang w:val="es-ES"/>
        </w:rPr>
        <w:t xml:space="preserve">En estos casos de </w:t>
      </w:r>
      <w:r w:rsidR="00C031E0">
        <w:rPr>
          <w:lang w:val="es-ES"/>
        </w:rPr>
        <w:t>prueba</w:t>
      </w:r>
      <w:r>
        <w:rPr>
          <w:lang w:val="es-ES"/>
        </w:rPr>
        <w:t xml:space="preserve"> se utilizó </w:t>
      </w:r>
      <w:r w:rsidR="00C031E0">
        <w:rPr>
          <w:lang w:val="es-ES"/>
        </w:rPr>
        <w:t xml:space="preserve">los datos en </w:t>
      </w:r>
      <w:r>
        <w:rPr>
          <w:lang w:val="es-ES"/>
        </w:rPr>
        <w:t xml:space="preserve">un usuario paciente </w:t>
      </w:r>
      <w:r w:rsidR="00C031E0">
        <w:rPr>
          <w:lang w:val="es-ES"/>
        </w:rPr>
        <w:t xml:space="preserve">para validar todas las pruebas del </w:t>
      </w:r>
      <w:r w:rsidR="00D01DBA">
        <w:rPr>
          <w:lang w:val="es-ES"/>
        </w:rPr>
        <w:t xml:space="preserve">sistema. </w:t>
      </w:r>
    </w:p>
    <w:p w14:paraId="5EEF3B33" w14:textId="0A74C174" w:rsidR="00B73A71" w:rsidRDefault="00D01DBA" w:rsidP="00380F12">
      <w:pPr>
        <w:rPr>
          <w:lang w:val="es-ES"/>
        </w:rPr>
      </w:pPr>
      <w:r>
        <w:rPr>
          <w:lang w:val="es-ES"/>
        </w:rPr>
        <w:t>También</w:t>
      </w:r>
      <w:r w:rsidR="00B73A71">
        <w:rPr>
          <w:lang w:val="es-ES"/>
        </w:rPr>
        <w:t xml:space="preserve"> </w:t>
      </w:r>
      <w:r>
        <w:rPr>
          <w:lang w:val="es-ES"/>
        </w:rPr>
        <w:t xml:space="preserve">se empleó la técnica de </w:t>
      </w:r>
      <w:r w:rsidR="009166A6">
        <w:rPr>
          <w:lang w:val="es-ES"/>
        </w:rPr>
        <w:t xml:space="preserve">tabla de decisión para iniciar sesión y los datos de fecha y </w:t>
      </w:r>
      <w:r w:rsidR="00BC03CD">
        <w:rPr>
          <w:lang w:val="es-ES"/>
        </w:rPr>
        <w:t xml:space="preserve">cedula para agendar cita (y también cancelar cita), teniendo así para todos los casos de usos realizado, sus tablas de </w:t>
      </w:r>
      <w:r w:rsidR="005D2785" w:rsidRPr="005D2785">
        <w:rPr>
          <w:lang w:val="es-ES"/>
        </w:rPr>
        <w:t>combinaciones empleando el principio de no enmascaramiento de errores.</w:t>
      </w:r>
    </w:p>
    <w:p w14:paraId="73CB0A47" w14:textId="5AB2CC45" w:rsidR="008120A2" w:rsidRPr="00693B23" w:rsidRDefault="00030E20" w:rsidP="0050781D">
      <w:pPr>
        <w:pStyle w:val="Heading2"/>
      </w:pPr>
      <w:bookmarkStart w:id="17" w:name="_Toc90609602"/>
      <w:r>
        <w:lastRenderedPageBreak/>
        <w:t>Tablas de Clases de Equivalencia y Valor Limite</w:t>
      </w:r>
      <w:bookmarkEnd w:id="17"/>
    </w:p>
    <w:p w14:paraId="509FF990" w14:textId="76202FC2" w:rsidR="00AB6662" w:rsidRDefault="00AB6662" w:rsidP="00B56981">
      <w:pPr>
        <w:keepNext/>
        <w:ind w:firstLine="0"/>
        <w:jc w:val="center"/>
      </w:pPr>
      <w:r w:rsidRPr="00AB6662">
        <w:drawing>
          <wp:inline distT="0" distB="0" distL="0" distR="0" wp14:anchorId="5EEA3019" wp14:editId="1E9D79B6">
            <wp:extent cx="4445691" cy="6241473"/>
            <wp:effectExtent l="0" t="0" r="0" b="6985"/>
            <wp:docPr id="21"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6821" cy="6243059"/>
                    </a:xfrm>
                    <a:prstGeom prst="rect">
                      <a:avLst/>
                    </a:prstGeom>
                    <a:noFill/>
                    <a:ln>
                      <a:noFill/>
                    </a:ln>
                  </pic:spPr>
                </pic:pic>
              </a:graphicData>
            </a:graphic>
          </wp:inline>
        </w:drawing>
      </w:r>
    </w:p>
    <w:p w14:paraId="4F60EA74" w14:textId="1404989A" w:rsidR="00030E20" w:rsidRPr="00030E20" w:rsidRDefault="00AB6662" w:rsidP="00AB6662">
      <w:pPr>
        <w:pStyle w:val="Caption"/>
        <w:rPr>
          <w:lang w:val="es-ES"/>
        </w:rPr>
      </w:pPr>
      <w:r>
        <w:t xml:space="preserve">Ilustración </w:t>
      </w:r>
      <w:r>
        <w:fldChar w:fldCharType="begin"/>
      </w:r>
      <w:r>
        <w:instrText xml:space="preserve"> SEQ Ilustración \* ARABIC </w:instrText>
      </w:r>
      <w:r>
        <w:fldChar w:fldCharType="separate"/>
      </w:r>
      <w:r>
        <w:rPr>
          <w:noProof/>
        </w:rPr>
        <w:t>1</w:t>
      </w:r>
      <w:r>
        <w:fldChar w:fldCharType="end"/>
      </w:r>
      <w:r>
        <w:t>: Registro de Paciente</w:t>
      </w:r>
    </w:p>
    <w:p w14:paraId="3F5B0C4F" w14:textId="6AD4721F" w:rsidR="00C33827" w:rsidRPr="00C33827" w:rsidRDefault="007F414F" w:rsidP="00C33827">
      <w:pPr>
        <w:keepNext/>
        <w:spacing w:after="0" w:line="240" w:lineRule="auto"/>
        <w:ind w:firstLine="0"/>
        <w:jc w:val="center"/>
        <w:rPr>
          <w:lang w:val="es-ES"/>
        </w:rPr>
      </w:pPr>
      <w:r>
        <w:rPr>
          <w:lang w:val="es-ES"/>
        </w:rPr>
        <w:br w:type="page"/>
      </w:r>
      <w:r w:rsidR="00C33827" w:rsidRPr="00C33827">
        <w:lastRenderedPageBreak/>
        <w:drawing>
          <wp:inline distT="0" distB="0" distL="0" distR="0" wp14:anchorId="0B43FF6C" wp14:editId="5D2BD8B0">
            <wp:extent cx="3965873" cy="3358741"/>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2466" cy="3364325"/>
                    </a:xfrm>
                    <a:prstGeom prst="rect">
                      <a:avLst/>
                    </a:prstGeom>
                    <a:noFill/>
                    <a:ln>
                      <a:noFill/>
                    </a:ln>
                  </pic:spPr>
                </pic:pic>
              </a:graphicData>
            </a:graphic>
          </wp:inline>
        </w:drawing>
      </w:r>
    </w:p>
    <w:p w14:paraId="53B6F0B2" w14:textId="0D50C14E" w:rsidR="00C33827" w:rsidRDefault="00C33827" w:rsidP="00C33827">
      <w:pPr>
        <w:pStyle w:val="Caption"/>
        <w:jc w:val="left"/>
      </w:pPr>
      <w:r>
        <w:t xml:space="preserve">Ilustración </w:t>
      </w:r>
      <w:r>
        <w:fldChar w:fldCharType="begin"/>
      </w:r>
      <w:r>
        <w:instrText xml:space="preserve"> SEQ Ilustración \* ARABIC </w:instrText>
      </w:r>
      <w:r>
        <w:fldChar w:fldCharType="separate"/>
      </w:r>
      <w:r>
        <w:rPr>
          <w:noProof/>
        </w:rPr>
        <w:t>2</w:t>
      </w:r>
      <w:r>
        <w:fldChar w:fldCharType="end"/>
      </w:r>
      <w:r>
        <w:t>: Agendar Cita</w:t>
      </w:r>
    </w:p>
    <w:p w14:paraId="53E9C76A" w14:textId="77777777" w:rsidR="00B73A71" w:rsidRDefault="00B73A71" w:rsidP="00B73A71"/>
    <w:p w14:paraId="53272023" w14:textId="7417AED2" w:rsidR="00B73A71" w:rsidRDefault="00B73A71" w:rsidP="00B73A71">
      <w:pPr>
        <w:keepNext/>
        <w:jc w:val="center"/>
      </w:pPr>
      <w:r w:rsidRPr="00B73A71">
        <w:drawing>
          <wp:inline distT="0" distB="0" distL="0" distR="0" wp14:anchorId="5E609665" wp14:editId="28BB83A7">
            <wp:extent cx="4417983" cy="3415714"/>
            <wp:effectExtent l="0" t="0" r="1905" b="0"/>
            <wp:docPr id="22"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6294" cy="3429871"/>
                    </a:xfrm>
                    <a:prstGeom prst="rect">
                      <a:avLst/>
                    </a:prstGeom>
                    <a:noFill/>
                    <a:ln>
                      <a:noFill/>
                    </a:ln>
                  </pic:spPr>
                </pic:pic>
              </a:graphicData>
            </a:graphic>
          </wp:inline>
        </w:drawing>
      </w:r>
    </w:p>
    <w:p w14:paraId="605198F0" w14:textId="6E17A7E1" w:rsidR="00B73A71" w:rsidRDefault="00B73A71" w:rsidP="00B73A71">
      <w:pPr>
        <w:pStyle w:val="Caption"/>
        <w:jc w:val="left"/>
      </w:pPr>
      <w:r>
        <w:t xml:space="preserve">Ilustración </w:t>
      </w:r>
      <w:r>
        <w:fldChar w:fldCharType="begin"/>
      </w:r>
      <w:r>
        <w:instrText xml:space="preserve"> SEQ Ilustración \* ARABIC </w:instrText>
      </w:r>
      <w:r>
        <w:fldChar w:fldCharType="separate"/>
      </w:r>
      <w:r>
        <w:rPr>
          <w:noProof/>
        </w:rPr>
        <w:t>3</w:t>
      </w:r>
      <w:r>
        <w:fldChar w:fldCharType="end"/>
      </w:r>
      <w:r>
        <w:t>: Cancelar Cita</w:t>
      </w:r>
    </w:p>
    <w:p w14:paraId="6ED4A146" w14:textId="77777777" w:rsidR="00373E43" w:rsidRDefault="00373E43" w:rsidP="00373E43">
      <w:pPr>
        <w:keepNext/>
        <w:jc w:val="center"/>
      </w:pPr>
      <w:r w:rsidRPr="00373E43">
        <w:lastRenderedPageBreak/>
        <w:drawing>
          <wp:inline distT="0" distB="0" distL="0" distR="0" wp14:anchorId="3DF2846D" wp14:editId="6821A3F5">
            <wp:extent cx="2277850" cy="4495800"/>
            <wp:effectExtent l="0" t="0" r="825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78752" cy="4497580"/>
                    </a:xfrm>
                    <a:prstGeom prst="rect">
                      <a:avLst/>
                    </a:prstGeom>
                    <a:noFill/>
                    <a:ln>
                      <a:noFill/>
                    </a:ln>
                  </pic:spPr>
                </pic:pic>
              </a:graphicData>
            </a:graphic>
          </wp:inline>
        </w:drawing>
      </w:r>
    </w:p>
    <w:p w14:paraId="7849C771" w14:textId="69578317" w:rsidR="005D2785" w:rsidRPr="005D2785" w:rsidRDefault="00373E43" w:rsidP="00373E43">
      <w:pPr>
        <w:pStyle w:val="Caption"/>
        <w:jc w:val="center"/>
      </w:pPr>
      <w:r>
        <w:t xml:space="preserve">Ilustración </w:t>
      </w:r>
      <w:r>
        <w:fldChar w:fldCharType="begin"/>
      </w:r>
      <w:r>
        <w:instrText xml:space="preserve"> SEQ Ilustración \* ARABIC </w:instrText>
      </w:r>
      <w:r>
        <w:fldChar w:fldCharType="separate"/>
      </w:r>
      <w:r>
        <w:rPr>
          <w:noProof/>
        </w:rPr>
        <w:t>4</w:t>
      </w:r>
      <w:r>
        <w:fldChar w:fldCharType="end"/>
      </w:r>
      <w:r>
        <w:t>: Iniciar Sesión luego de reducir los casos de prueba</w:t>
      </w:r>
    </w:p>
    <w:p w14:paraId="0769577C" w14:textId="77777777" w:rsidR="00571E44" w:rsidRDefault="00571E44" w:rsidP="005D2785"/>
    <w:p w14:paraId="67CAF57A" w14:textId="1A2F4FDE" w:rsidR="00571E44" w:rsidRPr="005D2785" w:rsidRDefault="00571E44" w:rsidP="0050781D">
      <w:pPr>
        <w:pStyle w:val="Heading2"/>
      </w:pPr>
      <w:bookmarkStart w:id="18" w:name="_Toc90609603"/>
      <w:r>
        <w:t xml:space="preserve">Tablas de decisión y casos </w:t>
      </w:r>
      <w:r w:rsidR="00A114DB">
        <w:t>de prueba factibles y reducidos.</w:t>
      </w:r>
      <w:bookmarkEnd w:id="18"/>
    </w:p>
    <w:p w14:paraId="2E68D64C" w14:textId="6FD43448" w:rsidR="00B73A71" w:rsidRPr="00B73A71" w:rsidRDefault="001F3500" w:rsidP="00EE3087">
      <w:pPr>
        <w:jc w:val="center"/>
      </w:pPr>
      <w:r w:rsidRPr="00EE3087">
        <w:drawing>
          <wp:anchor distT="0" distB="0" distL="114300" distR="114300" simplePos="0" relativeHeight="251658242" behindDoc="0" locked="0" layoutInCell="1" allowOverlap="1" wp14:anchorId="59365715" wp14:editId="58B40435">
            <wp:simplePos x="0" y="0"/>
            <wp:positionH relativeFrom="column">
              <wp:posOffset>-537210</wp:posOffset>
            </wp:positionH>
            <wp:positionV relativeFrom="paragraph">
              <wp:posOffset>289560</wp:posOffset>
            </wp:positionV>
            <wp:extent cx="6833870" cy="742950"/>
            <wp:effectExtent l="0" t="0" r="508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33870" cy="742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27D593" w14:textId="2D13E8BC" w:rsidR="009C1433" w:rsidRDefault="009C1433" w:rsidP="001F3500">
      <w:pPr>
        <w:keepNext/>
        <w:jc w:val="left"/>
      </w:pPr>
    </w:p>
    <w:p w14:paraId="7C8DA561" w14:textId="44FA61B7" w:rsidR="00C33827" w:rsidRPr="00C33827" w:rsidRDefault="009C1433" w:rsidP="009C1433">
      <w:pPr>
        <w:pStyle w:val="Caption"/>
      </w:pPr>
      <w:r>
        <w:t xml:space="preserve">Ilustración </w:t>
      </w:r>
      <w:r>
        <w:fldChar w:fldCharType="begin"/>
      </w:r>
      <w:r>
        <w:instrText xml:space="preserve"> SEQ Ilustración \* ARABIC </w:instrText>
      </w:r>
      <w:r>
        <w:fldChar w:fldCharType="separate"/>
      </w:r>
      <w:r>
        <w:rPr>
          <w:noProof/>
        </w:rPr>
        <w:t>5</w:t>
      </w:r>
      <w:r>
        <w:fldChar w:fldCharType="end"/>
      </w:r>
      <w:r>
        <w:t>: Tabla de decisión - Iniciar Sesión</w:t>
      </w:r>
    </w:p>
    <w:p w14:paraId="060F531F" w14:textId="77777777" w:rsidR="00A37E1C" w:rsidRDefault="000520E4" w:rsidP="001F3500">
      <w:pPr>
        <w:keepNext/>
        <w:ind w:firstLine="0"/>
        <w:jc w:val="center"/>
      </w:pPr>
      <w:r w:rsidRPr="000520E4">
        <w:lastRenderedPageBreak/>
        <w:drawing>
          <wp:inline distT="0" distB="0" distL="0" distR="0" wp14:anchorId="66E7F857" wp14:editId="14DCE058">
            <wp:extent cx="4419600" cy="132334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9600" cy="1323340"/>
                    </a:xfrm>
                    <a:prstGeom prst="rect">
                      <a:avLst/>
                    </a:prstGeom>
                    <a:noFill/>
                    <a:ln>
                      <a:noFill/>
                    </a:ln>
                  </pic:spPr>
                </pic:pic>
              </a:graphicData>
            </a:graphic>
          </wp:inline>
        </w:drawing>
      </w:r>
    </w:p>
    <w:p w14:paraId="25FEFC11" w14:textId="1FB498FA" w:rsidR="009C1433" w:rsidRPr="009C1433" w:rsidRDefault="00A37E1C" w:rsidP="00A37E1C">
      <w:pPr>
        <w:pStyle w:val="Caption"/>
        <w:jc w:val="left"/>
      </w:pPr>
      <w:r>
        <w:t xml:space="preserve">Ilustración </w:t>
      </w:r>
      <w:r>
        <w:fldChar w:fldCharType="begin"/>
      </w:r>
      <w:r>
        <w:instrText xml:space="preserve"> SEQ Ilustración \* ARABIC </w:instrText>
      </w:r>
      <w:r>
        <w:fldChar w:fldCharType="separate"/>
      </w:r>
      <w:r>
        <w:rPr>
          <w:noProof/>
        </w:rPr>
        <w:t>6</w:t>
      </w:r>
      <w:r>
        <w:fldChar w:fldCharType="end"/>
      </w:r>
      <w:r>
        <w:t>: Casos de prueba factibles - Iniciar Sesión</w:t>
      </w:r>
    </w:p>
    <w:p w14:paraId="498A1866" w14:textId="01CB9C8C" w:rsidR="00C33827" w:rsidRPr="00C33827" w:rsidRDefault="00C33827" w:rsidP="00C33827"/>
    <w:p w14:paraId="71D316D6" w14:textId="77516AA1" w:rsidR="00950579" w:rsidRDefault="00950579" w:rsidP="001F3500">
      <w:pPr>
        <w:keepNext/>
        <w:ind w:firstLine="0"/>
        <w:jc w:val="center"/>
      </w:pPr>
      <w:r w:rsidRPr="00950579">
        <w:drawing>
          <wp:inline distT="0" distB="0" distL="0" distR="0" wp14:anchorId="749FB39B" wp14:editId="1457BEE9">
            <wp:extent cx="3622675" cy="1385570"/>
            <wp:effectExtent l="0" t="0" r="0" b="5080"/>
            <wp:docPr id="6"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22675" cy="1385570"/>
                    </a:xfrm>
                    <a:prstGeom prst="rect">
                      <a:avLst/>
                    </a:prstGeom>
                    <a:noFill/>
                    <a:ln>
                      <a:noFill/>
                    </a:ln>
                  </pic:spPr>
                </pic:pic>
              </a:graphicData>
            </a:graphic>
          </wp:inline>
        </w:drawing>
      </w:r>
    </w:p>
    <w:p w14:paraId="00A3DD9E" w14:textId="41589D50" w:rsidR="007F414F" w:rsidRDefault="00950579" w:rsidP="00950579">
      <w:pPr>
        <w:pStyle w:val="Caption"/>
      </w:pPr>
      <w:r>
        <w:t xml:space="preserve">Ilustración </w:t>
      </w:r>
      <w:r>
        <w:fldChar w:fldCharType="begin"/>
      </w:r>
      <w:r>
        <w:instrText xml:space="preserve"> SEQ Ilustración \* ARABIC </w:instrText>
      </w:r>
      <w:r>
        <w:fldChar w:fldCharType="separate"/>
      </w:r>
      <w:r>
        <w:rPr>
          <w:noProof/>
        </w:rPr>
        <w:t>7</w:t>
      </w:r>
      <w:r>
        <w:fldChar w:fldCharType="end"/>
      </w:r>
      <w:r>
        <w:t>: Casos de prueba reducidos - Iniciar Sesión</w:t>
      </w:r>
    </w:p>
    <w:p w14:paraId="78793653" w14:textId="59931FD3" w:rsidR="00950579" w:rsidRPr="00950579" w:rsidRDefault="001F3500" w:rsidP="00950579">
      <w:r w:rsidRPr="009A7BC1">
        <w:drawing>
          <wp:anchor distT="0" distB="0" distL="114300" distR="114300" simplePos="0" relativeHeight="251658243" behindDoc="0" locked="0" layoutInCell="1" allowOverlap="1" wp14:anchorId="141DABE4" wp14:editId="3189696E">
            <wp:simplePos x="0" y="0"/>
            <wp:positionH relativeFrom="column">
              <wp:posOffset>-686435</wp:posOffset>
            </wp:positionH>
            <wp:positionV relativeFrom="paragraph">
              <wp:posOffset>265430</wp:posOffset>
            </wp:positionV>
            <wp:extent cx="6803390" cy="637540"/>
            <wp:effectExtent l="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03390" cy="637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B5BA4A" w14:textId="5F2CED29" w:rsidR="0089317D" w:rsidRDefault="0089317D" w:rsidP="001F3500">
      <w:pPr>
        <w:keepNext/>
        <w:ind w:firstLine="0"/>
        <w:jc w:val="left"/>
      </w:pPr>
    </w:p>
    <w:p w14:paraId="2DD5DAF2" w14:textId="5021E313" w:rsidR="00EA09E6" w:rsidRDefault="0089317D" w:rsidP="0089317D">
      <w:pPr>
        <w:pStyle w:val="Caption"/>
      </w:pPr>
      <w:r>
        <w:t xml:space="preserve">Ilustración </w:t>
      </w:r>
      <w:r>
        <w:fldChar w:fldCharType="begin"/>
      </w:r>
      <w:r>
        <w:instrText xml:space="preserve"> SEQ Ilustración \* ARABIC </w:instrText>
      </w:r>
      <w:r>
        <w:fldChar w:fldCharType="separate"/>
      </w:r>
      <w:r>
        <w:rPr>
          <w:noProof/>
        </w:rPr>
        <w:t>8</w:t>
      </w:r>
      <w:r>
        <w:fldChar w:fldCharType="end"/>
      </w:r>
      <w:r>
        <w:t xml:space="preserve">: Tabla de decisión - Cédula y Fecha de </w:t>
      </w:r>
      <w:r w:rsidR="00014C1D">
        <w:t>Nacimiento</w:t>
      </w:r>
      <w:r>
        <w:t xml:space="preserve"> </w:t>
      </w:r>
      <w:r w:rsidR="00014C1D">
        <w:t>en</w:t>
      </w:r>
      <w:r>
        <w:t xml:space="preserve"> Agendar y Cancelar Cita</w:t>
      </w:r>
    </w:p>
    <w:p w14:paraId="14729626" w14:textId="77777777" w:rsidR="00014C1D" w:rsidRPr="00014C1D" w:rsidRDefault="00014C1D" w:rsidP="00014C1D"/>
    <w:p w14:paraId="7E0534E2" w14:textId="77777777" w:rsidR="00014C1D" w:rsidRDefault="00014C1D" w:rsidP="00014C1D">
      <w:pPr>
        <w:keepNext/>
      </w:pPr>
      <w:r w:rsidRPr="00014C1D">
        <w:drawing>
          <wp:inline distT="0" distB="0" distL="0" distR="0" wp14:anchorId="51166EF4" wp14:editId="3FF6FA8C">
            <wp:extent cx="5070475" cy="132334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0475" cy="1323340"/>
                    </a:xfrm>
                    <a:prstGeom prst="rect">
                      <a:avLst/>
                    </a:prstGeom>
                    <a:noFill/>
                    <a:ln>
                      <a:noFill/>
                    </a:ln>
                  </pic:spPr>
                </pic:pic>
              </a:graphicData>
            </a:graphic>
          </wp:inline>
        </w:drawing>
      </w:r>
    </w:p>
    <w:p w14:paraId="4BBBD66E" w14:textId="06F7C7B0" w:rsidR="009A7BC1" w:rsidRPr="009A7BC1" w:rsidRDefault="00014C1D" w:rsidP="00014C1D">
      <w:pPr>
        <w:pStyle w:val="Caption"/>
      </w:pPr>
      <w:r>
        <w:t xml:space="preserve">Ilustración </w:t>
      </w:r>
      <w:r>
        <w:fldChar w:fldCharType="begin"/>
      </w:r>
      <w:r>
        <w:instrText xml:space="preserve"> SEQ Ilustración \* ARABIC </w:instrText>
      </w:r>
      <w:r>
        <w:fldChar w:fldCharType="separate"/>
      </w:r>
      <w:r>
        <w:rPr>
          <w:noProof/>
        </w:rPr>
        <w:t>9</w:t>
      </w:r>
      <w:r>
        <w:fldChar w:fldCharType="end"/>
      </w:r>
      <w:r>
        <w:t>: Casos de prueba factibles -Cédula y Fecha de Nacimiento en Agendar y Cancelar Cita</w:t>
      </w:r>
    </w:p>
    <w:p w14:paraId="080728EF" w14:textId="77777777" w:rsidR="002D3715" w:rsidRDefault="002D3715" w:rsidP="002D3715"/>
    <w:p w14:paraId="460DF195" w14:textId="77777777" w:rsidR="00164918" w:rsidRDefault="00164918" w:rsidP="00164918">
      <w:pPr>
        <w:keepNext/>
        <w:jc w:val="center"/>
      </w:pPr>
      <w:r w:rsidRPr="00164918">
        <w:lastRenderedPageBreak/>
        <w:drawing>
          <wp:inline distT="0" distB="0" distL="0" distR="0" wp14:anchorId="149F999F" wp14:editId="5A1BCC50">
            <wp:extent cx="3512185" cy="132334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12185" cy="1323340"/>
                    </a:xfrm>
                    <a:prstGeom prst="rect">
                      <a:avLst/>
                    </a:prstGeom>
                    <a:noFill/>
                    <a:ln>
                      <a:noFill/>
                    </a:ln>
                  </pic:spPr>
                </pic:pic>
              </a:graphicData>
            </a:graphic>
          </wp:inline>
        </w:drawing>
      </w:r>
    </w:p>
    <w:p w14:paraId="1C7CA2E6" w14:textId="347E6C9D" w:rsidR="002D3715" w:rsidRDefault="00164918" w:rsidP="00164918">
      <w:pPr>
        <w:pStyle w:val="Caption"/>
        <w:jc w:val="center"/>
      </w:pPr>
      <w:r>
        <w:t xml:space="preserve">Ilustración </w:t>
      </w:r>
      <w:r>
        <w:fldChar w:fldCharType="begin"/>
      </w:r>
      <w:r>
        <w:instrText xml:space="preserve"> SEQ Ilustración \* ARABIC </w:instrText>
      </w:r>
      <w:r>
        <w:fldChar w:fldCharType="separate"/>
      </w:r>
      <w:r>
        <w:rPr>
          <w:noProof/>
        </w:rPr>
        <w:t>10</w:t>
      </w:r>
      <w:r>
        <w:fldChar w:fldCharType="end"/>
      </w:r>
      <w:r>
        <w:t>: Casos de prueba reducidos - Cédula y Fecha de Nacimiento en Agendar y Cancelar Cita</w:t>
      </w:r>
    </w:p>
    <w:p w14:paraId="3AB903C4" w14:textId="77777777" w:rsidR="00164918" w:rsidRPr="00164918" w:rsidRDefault="00164918" w:rsidP="0050781D">
      <w:pPr>
        <w:pStyle w:val="Heading2"/>
      </w:pPr>
    </w:p>
    <w:p w14:paraId="4D9D394B" w14:textId="0618CDF2" w:rsidR="00BA4442" w:rsidRPr="00BA4442" w:rsidRDefault="00BA4442" w:rsidP="0050781D">
      <w:pPr>
        <w:pStyle w:val="Heading2"/>
      </w:pPr>
      <w:bookmarkStart w:id="19" w:name="_Toc90609604"/>
      <w:r w:rsidRPr="00BA4442">
        <w:t>Tabla</w:t>
      </w:r>
      <w:r>
        <w:t>s</w:t>
      </w:r>
      <w:r w:rsidRPr="00BA4442">
        <w:t xml:space="preserve"> con las combinaciones empleando el principio de no enmascaramiento d</w:t>
      </w:r>
      <w:r>
        <w:t xml:space="preserve">e </w:t>
      </w:r>
      <w:r w:rsidRPr="00BA4442">
        <w:t>errores.</w:t>
      </w:r>
      <w:bookmarkEnd w:id="19"/>
    </w:p>
    <w:p w14:paraId="02D17738" w14:textId="77777777" w:rsidR="009E4CFB" w:rsidRDefault="009E4CFB" w:rsidP="009E4CFB">
      <w:pPr>
        <w:keepNext/>
        <w:jc w:val="center"/>
      </w:pPr>
      <w:r w:rsidRPr="009E4CFB">
        <w:drawing>
          <wp:inline distT="0" distB="0" distL="0" distR="0" wp14:anchorId="33BC0C94" wp14:editId="61D73A83">
            <wp:extent cx="5070763" cy="4705287"/>
            <wp:effectExtent l="0" t="0" r="0" b="6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1731" cy="4706185"/>
                    </a:xfrm>
                    <a:prstGeom prst="rect">
                      <a:avLst/>
                    </a:prstGeom>
                    <a:noFill/>
                    <a:ln>
                      <a:noFill/>
                    </a:ln>
                  </pic:spPr>
                </pic:pic>
              </a:graphicData>
            </a:graphic>
          </wp:inline>
        </w:drawing>
      </w:r>
    </w:p>
    <w:p w14:paraId="5F2443E1" w14:textId="03699798" w:rsidR="002D3715" w:rsidRPr="002D3715" w:rsidRDefault="009E4CFB" w:rsidP="009E4CFB">
      <w:pPr>
        <w:pStyle w:val="Caption"/>
      </w:pPr>
      <w:r>
        <w:t xml:space="preserve">Ilustración </w:t>
      </w:r>
      <w:r>
        <w:fldChar w:fldCharType="begin"/>
      </w:r>
      <w:r>
        <w:instrText xml:space="preserve"> SEQ Ilustración \* ARABIC </w:instrText>
      </w:r>
      <w:r>
        <w:fldChar w:fldCharType="separate"/>
      </w:r>
      <w:r>
        <w:rPr>
          <w:noProof/>
        </w:rPr>
        <w:t>11</w:t>
      </w:r>
      <w:r>
        <w:fldChar w:fldCharType="end"/>
      </w:r>
      <w:r>
        <w:t>: Registrar Paciente</w:t>
      </w:r>
    </w:p>
    <w:p w14:paraId="48D785A8" w14:textId="77777777" w:rsidR="009E4CFB" w:rsidRDefault="009E4CFB" w:rsidP="009E4CFB"/>
    <w:p w14:paraId="32D760BA" w14:textId="77777777" w:rsidR="003958A8" w:rsidRDefault="003958A8" w:rsidP="003958A8">
      <w:pPr>
        <w:keepNext/>
        <w:jc w:val="center"/>
      </w:pPr>
      <w:r w:rsidRPr="003958A8">
        <w:lastRenderedPageBreak/>
        <w:drawing>
          <wp:inline distT="0" distB="0" distL="0" distR="0" wp14:anchorId="30FD3443" wp14:editId="5C336111">
            <wp:extent cx="3920836" cy="2284159"/>
            <wp:effectExtent l="0" t="0" r="3810"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22082" cy="2284885"/>
                    </a:xfrm>
                    <a:prstGeom prst="rect">
                      <a:avLst/>
                    </a:prstGeom>
                    <a:noFill/>
                    <a:ln>
                      <a:noFill/>
                    </a:ln>
                  </pic:spPr>
                </pic:pic>
              </a:graphicData>
            </a:graphic>
          </wp:inline>
        </w:drawing>
      </w:r>
    </w:p>
    <w:p w14:paraId="23F7D275" w14:textId="57D7A2F8" w:rsidR="009E4CFB" w:rsidRPr="009E4CFB" w:rsidRDefault="003958A8" w:rsidP="003958A8">
      <w:pPr>
        <w:pStyle w:val="Caption"/>
        <w:jc w:val="left"/>
      </w:pPr>
      <w:r>
        <w:t xml:space="preserve">Ilustración </w:t>
      </w:r>
      <w:r>
        <w:fldChar w:fldCharType="begin"/>
      </w:r>
      <w:r>
        <w:instrText xml:space="preserve"> SEQ Ilustración \* ARABIC </w:instrText>
      </w:r>
      <w:r>
        <w:fldChar w:fldCharType="separate"/>
      </w:r>
      <w:r>
        <w:rPr>
          <w:noProof/>
        </w:rPr>
        <w:t>12</w:t>
      </w:r>
      <w:r>
        <w:fldChar w:fldCharType="end"/>
      </w:r>
      <w:r>
        <w:t>: Iniciar Sesión</w:t>
      </w:r>
    </w:p>
    <w:p w14:paraId="682DAF91" w14:textId="77777777" w:rsidR="003958A8" w:rsidRDefault="003958A8" w:rsidP="003958A8"/>
    <w:p w14:paraId="2D6C5620" w14:textId="77777777" w:rsidR="000F0AF8" w:rsidRDefault="000F0AF8" w:rsidP="000F0AF8">
      <w:pPr>
        <w:keepNext/>
        <w:jc w:val="center"/>
      </w:pPr>
      <w:r w:rsidRPr="000F0AF8">
        <w:drawing>
          <wp:inline distT="0" distB="0" distL="0" distR="0" wp14:anchorId="7C623865" wp14:editId="3C019AA7">
            <wp:extent cx="5202381" cy="2332183"/>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05839" cy="2333733"/>
                    </a:xfrm>
                    <a:prstGeom prst="rect">
                      <a:avLst/>
                    </a:prstGeom>
                    <a:noFill/>
                    <a:ln>
                      <a:noFill/>
                    </a:ln>
                  </pic:spPr>
                </pic:pic>
              </a:graphicData>
            </a:graphic>
          </wp:inline>
        </w:drawing>
      </w:r>
    </w:p>
    <w:p w14:paraId="326305FA" w14:textId="7551863A" w:rsidR="003958A8" w:rsidRPr="003958A8" w:rsidRDefault="000F0AF8" w:rsidP="000F0AF8">
      <w:pPr>
        <w:pStyle w:val="Caption"/>
      </w:pPr>
      <w:r>
        <w:t xml:space="preserve">Ilustración </w:t>
      </w:r>
      <w:fldSimple w:instr=" SEQ Ilustración \* ARABIC ">
        <w:r>
          <w:rPr>
            <w:noProof/>
          </w:rPr>
          <w:t>13</w:t>
        </w:r>
      </w:fldSimple>
      <w:r>
        <w:t>: Agendar Cita</w:t>
      </w:r>
    </w:p>
    <w:p w14:paraId="4CCAF52C" w14:textId="5A61E94D" w:rsidR="000F0AF8" w:rsidRDefault="000F0AF8" w:rsidP="003958A8"/>
    <w:p w14:paraId="13D45734" w14:textId="77777777" w:rsidR="007438B5" w:rsidRDefault="007438B5" w:rsidP="007438B5">
      <w:pPr>
        <w:keepNext/>
        <w:jc w:val="center"/>
      </w:pPr>
      <w:r w:rsidRPr="007438B5">
        <w:drawing>
          <wp:inline distT="0" distB="0" distL="0" distR="0" wp14:anchorId="55533B9B" wp14:editId="18C88D19">
            <wp:extent cx="4336473" cy="1923396"/>
            <wp:effectExtent l="0" t="0" r="6985" b="127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4949" cy="1931591"/>
                    </a:xfrm>
                    <a:prstGeom prst="rect">
                      <a:avLst/>
                    </a:prstGeom>
                    <a:noFill/>
                    <a:ln>
                      <a:noFill/>
                    </a:ln>
                  </pic:spPr>
                </pic:pic>
              </a:graphicData>
            </a:graphic>
          </wp:inline>
        </w:drawing>
      </w:r>
    </w:p>
    <w:p w14:paraId="1FDC4E02" w14:textId="7A64EDAF" w:rsidR="00EA09E6" w:rsidRPr="00C33827" w:rsidRDefault="007438B5" w:rsidP="00CC7F7C">
      <w:pPr>
        <w:pStyle w:val="Caption"/>
        <w:jc w:val="left"/>
      </w:pPr>
      <w:r>
        <w:t xml:space="preserve">Ilustración </w:t>
      </w:r>
      <w:r>
        <w:fldChar w:fldCharType="begin"/>
      </w:r>
      <w:r>
        <w:instrText xml:space="preserve"> SEQ Ilustración \* ARABIC </w:instrText>
      </w:r>
      <w:r>
        <w:fldChar w:fldCharType="separate"/>
      </w:r>
      <w:r>
        <w:rPr>
          <w:noProof/>
        </w:rPr>
        <w:t>14</w:t>
      </w:r>
      <w:r>
        <w:fldChar w:fldCharType="end"/>
      </w:r>
      <w:r>
        <w:t>: Cancelar Cita</w:t>
      </w:r>
    </w:p>
    <w:p w14:paraId="5D41F095" w14:textId="51D5DAFC" w:rsidR="00DB3264" w:rsidRDefault="00DB3264" w:rsidP="0050781D">
      <w:pPr>
        <w:pStyle w:val="Heading2"/>
      </w:pPr>
      <w:bookmarkStart w:id="20" w:name="_Toc90609605"/>
      <w:r>
        <w:lastRenderedPageBreak/>
        <w:t>Reporte de casos de prueba de SpiraTeam</w:t>
      </w:r>
      <w:bookmarkEnd w:id="20"/>
    </w:p>
    <w:p w14:paraId="7D766860" w14:textId="77777777" w:rsidR="00DB3264" w:rsidRPr="00DB3264" w:rsidRDefault="00DB3264" w:rsidP="00DB3264">
      <w:pPr>
        <w:spacing w:before="240" w:after="60" w:line="240" w:lineRule="auto"/>
        <w:ind w:firstLine="0"/>
        <w:jc w:val="left"/>
        <w:outlineLvl w:val="0"/>
        <w:rPr>
          <w:rFonts w:eastAsia="Times New Roman" w:cs="Arial"/>
          <w:b/>
          <w:kern w:val="32"/>
          <w:sz w:val="32"/>
          <w:szCs w:val="20"/>
          <w:lang w:val="en-US" w:eastAsia="es-419"/>
        </w:rPr>
      </w:pPr>
      <w:bookmarkStart w:id="21" w:name="_Toc90609606"/>
      <w:r w:rsidRPr="00DB3264">
        <w:rPr>
          <w:rFonts w:eastAsia="Times New Roman" w:cs="Arial"/>
          <w:b/>
          <w:kern w:val="32"/>
          <w:sz w:val="32"/>
          <w:szCs w:val="20"/>
          <w:lang w:val="en-US" w:eastAsia="es-419"/>
        </w:rPr>
        <w:t>Test Case Detailed Report</w:t>
      </w:r>
      <w:bookmarkEnd w:id="21"/>
      <w:r w:rsidRPr="00DB3264">
        <w:rPr>
          <w:rFonts w:eastAsia="Times New Roman" w:cs="Arial"/>
          <w:b/>
          <w:kern w:val="32"/>
          <w:sz w:val="32"/>
          <w:szCs w:val="20"/>
          <w:lang w:val="en-US" w:eastAsia="es-419"/>
        </w:rPr>
        <w:t xml:space="preserve"> </w:t>
      </w:r>
    </w:p>
    <w:p w14:paraId="428F1353"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n-US" w:eastAsia="es-419"/>
        </w:rPr>
      </w:pPr>
      <w:r w:rsidRPr="00DB3264">
        <w:rPr>
          <w:rFonts w:eastAsia="Times New Roman" w:cs="Arial"/>
          <w:sz w:val="20"/>
          <w:szCs w:val="20"/>
          <w:lang w:val="en-US" w:eastAsia="es-419"/>
        </w:rPr>
        <w:t xml:space="preserve">This report displays </w:t>
      </w:r>
      <w:proofErr w:type="gramStart"/>
      <w:r w:rsidRPr="00DB3264">
        <w:rPr>
          <w:rFonts w:eastAsia="Times New Roman" w:cs="Arial"/>
          <w:sz w:val="20"/>
          <w:szCs w:val="20"/>
          <w:lang w:val="en-US" w:eastAsia="es-419"/>
        </w:rPr>
        <w:t>all of</w:t>
      </w:r>
      <w:proofErr w:type="gramEnd"/>
      <w:r w:rsidRPr="00DB3264">
        <w:rPr>
          <w:rFonts w:eastAsia="Times New Roman" w:cs="Arial"/>
          <w:sz w:val="20"/>
          <w:szCs w:val="20"/>
          <w:lang w:val="en-US" w:eastAsia="es-419"/>
        </w:rPr>
        <w:t xml:space="preserve"> the test cases defined for the current project in the order they appear in the test case list. The test case's details and execution status are displayed, along with sub-tables containing the list of test steps, test runs, attached documents, the change history, and a list of any associated open incidents</w:t>
      </w:r>
    </w:p>
    <w:p w14:paraId="05E53916" w14:textId="0112EA4A" w:rsidR="00DB3264" w:rsidRPr="00DB3264" w:rsidRDefault="00DB3264" w:rsidP="00DB3264">
      <w:pPr>
        <w:spacing w:after="0" w:line="240" w:lineRule="auto"/>
        <w:ind w:firstLine="0"/>
        <w:jc w:val="left"/>
        <w:outlineLvl w:val="0"/>
        <w:rPr>
          <w:rFonts w:eastAsia="Times New Roman" w:cs="Arial"/>
          <w:b/>
          <w:bCs/>
          <w:sz w:val="32"/>
          <w:szCs w:val="32"/>
          <w:lang w:val="es-419" w:eastAsia="es-419"/>
        </w:rPr>
      </w:pPr>
      <w:bookmarkStart w:id="22" w:name="_Toc90609607"/>
      <w:r w:rsidRPr="00DB3264">
        <w:rPr>
          <w:rFonts w:eastAsia="Times New Roman" w:cs="Arial"/>
          <w:b/>
          <w:bCs/>
          <w:sz w:val="32"/>
          <w:szCs w:val="32"/>
          <w:lang w:val="es-419" w:eastAsia="es-419"/>
        </w:rPr>
        <w:t>Product24:</w:t>
      </w:r>
      <w:r w:rsidR="009453C5">
        <w:rPr>
          <w:rFonts w:eastAsia="Times New Roman" w:cs="Arial"/>
          <w:b/>
          <w:bCs/>
          <w:sz w:val="32"/>
          <w:szCs w:val="32"/>
          <w:lang w:val="es-419" w:eastAsia="es-419"/>
        </w:rPr>
        <w:t xml:space="preserve"> </w:t>
      </w:r>
      <w:r w:rsidRPr="00DB3264">
        <w:rPr>
          <w:rFonts w:eastAsia="Times New Roman" w:cs="Arial"/>
          <w:b/>
          <w:bCs/>
          <w:sz w:val="32"/>
          <w:szCs w:val="32"/>
          <w:lang w:val="es-419" w:eastAsia="es-419"/>
        </w:rPr>
        <w:t>Sitio Web - Caja del Seguro Social</w:t>
      </w:r>
      <w:bookmarkEnd w:id="22"/>
    </w:p>
    <w:p w14:paraId="45CBC3FA" w14:textId="77777777" w:rsidR="00DB3264" w:rsidRPr="00DB3264" w:rsidRDefault="00DB3264" w:rsidP="00DB3264">
      <w:pPr>
        <w:spacing w:after="0" w:line="240" w:lineRule="auto"/>
        <w:ind w:firstLine="0"/>
        <w:jc w:val="left"/>
        <w:outlineLvl w:val="1"/>
        <w:rPr>
          <w:rFonts w:eastAsia="Times New Roman" w:cs="Arial"/>
          <w:b/>
          <w:bCs/>
          <w:sz w:val="28"/>
          <w:szCs w:val="28"/>
          <w:lang w:val="es-419" w:eastAsia="es-419"/>
        </w:rPr>
      </w:pPr>
      <w:bookmarkStart w:id="23" w:name="_Toc90609608"/>
      <w:r w:rsidRPr="00DB3264">
        <w:rPr>
          <w:rFonts w:eastAsia="Times New Roman" w:cs="Arial"/>
          <w:b/>
          <w:bCs/>
          <w:sz w:val="28"/>
          <w:szCs w:val="28"/>
          <w:lang w:val="es-419" w:eastAsia="es-419"/>
        </w:rPr>
        <w:t>Folder:Root</w:t>
      </w:r>
      <w:bookmarkEnd w:id="23"/>
    </w:p>
    <w:p w14:paraId="352A367F" w14:textId="77777777" w:rsidR="00DB3264" w:rsidRPr="00DB3264" w:rsidRDefault="00DB3264" w:rsidP="00DB3264">
      <w:pPr>
        <w:spacing w:after="0" w:line="240" w:lineRule="auto"/>
        <w:ind w:firstLine="0"/>
        <w:jc w:val="left"/>
        <w:outlineLvl w:val="1"/>
        <w:rPr>
          <w:rFonts w:eastAsia="Times New Roman" w:cs="Arial"/>
          <w:b/>
          <w:bCs/>
          <w:sz w:val="28"/>
          <w:szCs w:val="28"/>
          <w:lang w:val="es-419" w:eastAsia="es-419"/>
        </w:rPr>
      </w:pPr>
      <w:bookmarkStart w:id="24" w:name="_Toc90609609"/>
      <w:r w:rsidRPr="00DB3264">
        <w:rPr>
          <w:rFonts w:eastAsia="Times New Roman" w:cs="Arial"/>
          <w:b/>
          <w:bCs/>
          <w:sz w:val="28"/>
          <w:szCs w:val="28"/>
          <w:lang w:val="es-419" w:eastAsia="es-419"/>
        </w:rPr>
        <w:t>Folder:Casos de pruebas comunes</w:t>
      </w:r>
      <w:bookmarkEnd w:id="24"/>
    </w:p>
    <w:p w14:paraId="2F797676"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25" w:name="_Toc90609610"/>
      <w:r w:rsidRPr="00DB3264">
        <w:rPr>
          <w:rFonts w:eastAsia="Times New Roman" w:cs="Arial"/>
          <w:b/>
          <w:bCs/>
          <w:i/>
          <w:iCs/>
          <w:sz w:val="24"/>
          <w:szCs w:val="24"/>
          <w:lang w:val="es-419" w:eastAsia="es-419"/>
        </w:rPr>
        <w:t>Test TC:290-Ingresar al sitio web</w:t>
      </w:r>
      <w:bookmarkEnd w:id="25"/>
    </w:p>
    <w:tbl>
      <w:tblPr>
        <w:tblW w:w="5000" w:type="pct"/>
        <w:tblLook w:val="04A0" w:firstRow="1" w:lastRow="0" w:firstColumn="1" w:lastColumn="0" w:noHBand="0" w:noVBand="1"/>
      </w:tblPr>
      <w:tblGrid>
        <w:gridCol w:w="2598"/>
        <w:gridCol w:w="2598"/>
        <w:gridCol w:w="2045"/>
        <w:gridCol w:w="1597"/>
      </w:tblGrid>
      <w:tr w:rsidR="00DB3264" w:rsidRPr="00DB3264" w14:paraId="1606B635" w14:textId="77777777" w:rsidTr="00DB3264">
        <w:tc>
          <w:tcPr>
            <w:tcW w:w="0" w:type="auto"/>
            <w:tcMar>
              <w:top w:w="15" w:type="dxa"/>
              <w:left w:w="15" w:type="dxa"/>
              <w:bottom w:w="15" w:type="dxa"/>
              <w:right w:w="15" w:type="dxa"/>
            </w:tcMar>
            <w:vAlign w:val="center"/>
            <w:hideMark/>
          </w:tcPr>
          <w:p w14:paraId="61C25BE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784D120C"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Not Run</w:t>
            </w:r>
          </w:p>
        </w:tc>
        <w:tc>
          <w:tcPr>
            <w:tcW w:w="0" w:type="auto"/>
            <w:tcMar>
              <w:top w:w="15" w:type="dxa"/>
              <w:left w:w="15" w:type="dxa"/>
              <w:bottom w:w="15" w:type="dxa"/>
              <w:right w:w="15" w:type="dxa"/>
            </w:tcMar>
            <w:vAlign w:val="center"/>
            <w:hideMark/>
          </w:tcPr>
          <w:p w14:paraId="3FBA41BB"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67788803"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64FEAEC0" w14:textId="77777777" w:rsidTr="00DB3264">
        <w:tc>
          <w:tcPr>
            <w:tcW w:w="0" w:type="auto"/>
            <w:tcMar>
              <w:top w:w="15" w:type="dxa"/>
              <w:left w:w="15" w:type="dxa"/>
              <w:bottom w:w="15" w:type="dxa"/>
              <w:right w:w="15" w:type="dxa"/>
            </w:tcMar>
            <w:vAlign w:val="center"/>
            <w:hideMark/>
          </w:tcPr>
          <w:p w14:paraId="1A88BDF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0AEB59E3"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01E407B3"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24081447"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5FBC99D7" w14:textId="77777777" w:rsidTr="00DB3264">
        <w:tc>
          <w:tcPr>
            <w:tcW w:w="0" w:type="auto"/>
            <w:tcMar>
              <w:top w:w="15" w:type="dxa"/>
              <w:left w:w="15" w:type="dxa"/>
              <w:bottom w:w="15" w:type="dxa"/>
              <w:right w:w="15" w:type="dxa"/>
            </w:tcMar>
            <w:vAlign w:val="center"/>
            <w:hideMark/>
          </w:tcPr>
          <w:p w14:paraId="1982ED1F"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4ECF6AEB"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06459D1B"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37A8BF38"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4B2814AF" w14:textId="77777777" w:rsidTr="00DB3264">
        <w:tc>
          <w:tcPr>
            <w:tcW w:w="0" w:type="auto"/>
            <w:tcMar>
              <w:top w:w="15" w:type="dxa"/>
              <w:left w:w="15" w:type="dxa"/>
              <w:bottom w:w="15" w:type="dxa"/>
              <w:right w:w="15" w:type="dxa"/>
            </w:tcMar>
            <w:vAlign w:val="center"/>
            <w:hideMark/>
          </w:tcPr>
          <w:p w14:paraId="6166A66B"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3A0B447E"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5D4F65A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49FB5CE8"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 </w:t>
            </w:r>
          </w:p>
        </w:tc>
      </w:tr>
      <w:tr w:rsidR="00DB3264" w:rsidRPr="00DB3264" w14:paraId="7940F182" w14:textId="77777777" w:rsidTr="00DB3264">
        <w:tc>
          <w:tcPr>
            <w:tcW w:w="0" w:type="auto"/>
            <w:tcMar>
              <w:top w:w="15" w:type="dxa"/>
              <w:left w:w="15" w:type="dxa"/>
              <w:bottom w:w="15" w:type="dxa"/>
              <w:right w:w="15" w:type="dxa"/>
            </w:tcMar>
            <w:vAlign w:val="center"/>
            <w:hideMark/>
          </w:tcPr>
          <w:p w14:paraId="5BAE66B2"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4CA6B4CC"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3272D2CC"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7A0DAA08"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19FE252E" w14:textId="77777777" w:rsidTr="00DB3264">
        <w:tc>
          <w:tcPr>
            <w:tcW w:w="0" w:type="auto"/>
            <w:tcMar>
              <w:top w:w="15" w:type="dxa"/>
              <w:left w:w="15" w:type="dxa"/>
              <w:bottom w:w="15" w:type="dxa"/>
              <w:right w:w="15" w:type="dxa"/>
            </w:tcMar>
            <w:vAlign w:val="center"/>
            <w:hideMark/>
          </w:tcPr>
          <w:p w14:paraId="4B7E0B2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3D7DB10D"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2244"/>
        <w:gridCol w:w="2955"/>
        <w:gridCol w:w="1504"/>
        <w:gridCol w:w="1382"/>
      </w:tblGrid>
      <w:tr w:rsidR="00DB3264" w:rsidRPr="00DB3264" w14:paraId="260F4924"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5E506F0"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E480BFC"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D00CAD8"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2728388"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E2CC1B0"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02769592"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375B981"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65A5205" w14:textId="77777777" w:rsidR="00DB3264" w:rsidRPr="00DB3264" w:rsidRDefault="00DB3264" w:rsidP="00DB3264">
            <w:pPr>
              <w:spacing w:before="100" w:after="100" w:line="240" w:lineRule="auto"/>
              <w:ind w:firstLine="0"/>
              <w:jc w:val="left"/>
              <w:rPr>
                <w:sz w:val="20"/>
                <w:szCs w:val="20"/>
              </w:rPr>
            </w:pPr>
            <w:r w:rsidRPr="00DB3264">
              <w:rPr>
                <w:sz w:val="20"/>
                <w:szCs w:val="20"/>
              </w:rPr>
              <w:t>Abrir navegador web e ingresar la url del sitio web</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2096096" w14:textId="77777777" w:rsidR="00DB3264" w:rsidRPr="00DB3264" w:rsidRDefault="00DB3264" w:rsidP="00DB3264">
            <w:pPr>
              <w:spacing w:before="100" w:after="100" w:line="240" w:lineRule="auto"/>
              <w:ind w:firstLine="0"/>
              <w:jc w:val="left"/>
              <w:rPr>
                <w:sz w:val="20"/>
                <w:szCs w:val="20"/>
              </w:rPr>
            </w:pPr>
            <w:r w:rsidRPr="00DB3264">
              <w:rPr>
                <w:sz w:val="20"/>
                <w:szCs w:val="20"/>
              </w:rPr>
              <w:t>El navegador web carga el sitio web y presenta la pantalla de inicio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CCB1B02" w14:textId="77777777" w:rsidR="00DB3264" w:rsidRPr="00DB3264" w:rsidRDefault="00DB3264" w:rsidP="00DB3264">
            <w:pPr>
              <w:spacing w:before="100" w:after="100" w:line="240" w:lineRule="auto"/>
              <w:ind w:firstLine="0"/>
              <w:jc w:val="left"/>
              <w:rPr>
                <w:sz w:val="20"/>
                <w:szCs w:val="20"/>
              </w:rPr>
            </w:pPr>
            <w:r w:rsidRPr="00DB3264">
              <w:rPr>
                <w:sz w:val="20"/>
                <w:szCs w:val="20"/>
              </w:rPr>
              <w:t>${localhost]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6D7DE43"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1A54C4BA"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410BE060" w14:textId="77777777" w:rsidR="00DB3264" w:rsidRPr="00DB3264" w:rsidRDefault="00DB3264" w:rsidP="00DB3264">
      <w:pPr>
        <w:spacing w:after="0" w:line="240" w:lineRule="auto"/>
        <w:ind w:firstLine="0"/>
        <w:jc w:val="left"/>
        <w:outlineLvl w:val="1"/>
        <w:rPr>
          <w:rFonts w:eastAsia="Times New Roman" w:cs="Arial"/>
          <w:b/>
          <w:bCs/>
          <w:sz w:val="28"/>
          <w:szCs w:val="28"/>
          <w:lang w:val="es-419" w:eastAsia="es-419"/>
        </w:rPr>
      </w:pPr>
      <w:bookmarkStart w:id="26" w:name="_Toc90609611"/>
      <w:r w:rsidRPr="00DB3264">
        <w:rPr>
          <w:rFonts w:eastAsia="Times New Roman" w:cs="Arial"/>
          <w:b/>
          <w:bCs/>
          <w:sz w:val="28"/>
          <w:szCs w:val="28"/>
          <w:lang w:val="es-419" w:eastAsia="es-419"/>
        </w:rPr>
        <w:t>Folder:Pruebas funcionales</w:t>
      </w:r>
      <w:bookmarkEnd w:id="26"/>
    </w:p>
    <w:p w14:paraId="7FAB9452" w14:textId="77777777" w:rsidR="00DB3264" w:rsidRPr="00DB3264" w:rsidRDefault="00DB3264" w:rsidP="00DB3264">
      <w:pPr>
        <w:spacing w:after="0" w:line="240" w:lineRule="auto"/>
        <w:ind w:firstLine="0"/>
        <w:jc w:val="left"/>
        <w:outlineLvl w:val="1"/>
        <w:rPr>
          <w:rFonts w:eastAsia="Times New Roman" w:cs="Arial"/>
          <w:b/>
          <w:bCs/>
          <w:sz w:val="28"/>
          <w:szCs w:val="28"/>
          <w:lang w:val="es-419" w:eastAsia="es-419"/>
        </w:rPr>
      </w:pPr>
      <w:bookmarkStart w:id="27" w:name="_Toc90609612"/>
      <w:r w:rsidRPr="00DB3264">
        <w:rPr>
          <w:rFonts w:eastAsia="Times New Roman" w:cs="Arial"/>
          <w:b/>
          <w:bCs/>
          <w:sz w:val="28"/>
          <w:szCs w:val="28"/>
          <w:lang w:val="es-419" w:eastAsia="es-419"/>
        </w:rPr>
        <w:t>Folder:Agendar cita médica</w:t>
      </w:r>
      <w:bookmarkEnd w:id="27"/>
    </w:p>
    <w:p w14:paraId="7465F8A2"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28" w:name="_Toc90609613"/>
      <w:r w:rsidRPr="00DB3264">
        <w:rPr>
          <w:rFonts w:eastAsia="Times New Roman" w:cs="Arial"/>
          <w:b/>
          <w:bCs/>
          <w:i/>
          <w:iCs/>
          <w:sz w:val="24"/>
          <w:szCs w:val="24"/>
          <w:lang w:val="es-419" w:eastAsia="es-419"/>
        </w:rPr>
        <w:t>Test TC:317-CP001 - Flujo Basico</w:t>
      </w:r>
      <w:bookmarkEnd w:id="28"/>
    </w:p>
    <w:tbl>
      <w:tblPr>
        <w:tblW w:w="5000" w:type="pct"/>
        <w:tblLook w:val="04A0" w:firstRow="1" w:lastRow="0" w:firstColumn="1" w:lastColumn="0" w:noHBand="0" w:noVBand="1"/>
      </w:tblPr>
      <w:tblGrid>
        <w:gridCol w:w="2598"/>
        <w:gridCol w:w="2598"/>
        <w:gridCol w:w="2045"/>
        <w:gridCol w:w="1597"/>
      </w:tblGrid>
      <w:tr w:rsidR="00DB3264" w:rsidRPr="00DB3264" w14:paraId="0976F3D6" w14:textId="77777777" w:rsidTr="00DB3264">
        <w:tc>
          <w:tcPr>
            <w:tcW w:w="0" w:type="auto"/>
            <w:tcMar>
              <w:top w:w="15" w:type="dxa"/>
              <w:left w:w="15" w:type="dxa"/>
              <w:bottom w:w="15" w:type="dxa"/>
              <w:right w:w="15" w:type="dxa"/>
            </w:tcMar>
            <w:vAlign w:val="center"/>
            <w:hideMark/>
          </w:tcPr>
          <w:p w14:paraId="07005FF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346DEC48"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780E5B6C"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59D63332"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5EE7CCEB" w14:textId="77777777" w:rsidTr="00DB3264">
        <w:tc>
          <w:tcPr>
            <w:tcW w:w="0" w:type="auto"/>
            <w:tcMar>
              <w:top w:w="15" w:type="dxa"/>
              <w:left w:w="15" w:type="dxa"/>
              <w:bottom w:w="15" w:type="dxa"/>
              <w:right w:w="15" w:type="dxa"/>
            </w:tcMar>
            <w:vAlign w:val="center"/>
            <w:hideMark/>
          </w:tcPr>
          <w:p w14:paraId="3375171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2E035F44"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526A76FD"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5963A618"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21FD109C" w14:textId="77777777" w:rsidTr="00DB3264">
        <w:tc>
          <w:tcPr>
            <w:tcW w:w="0" w:type="auto"/>
            <w:tcMar>
              <w:top w:w="15" w:type="dxa"/>
              <w:left w:w="15" w:type="dxa"/>
              <w:bottom w:w="15" w:type="dxa"/>
              <w:right w:w="15" w:type="dxa"/>
            </w:tcMar>
            <w:vAlign w:val="center"/>
            <w:hideMark/>
          </w:tcPr>
          <w:p w14:paraId="7DAD4A47"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7C07901B"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4930680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61129C25"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28AD7A81" w14:textId="77777777" w:rsidTr="00DB3264">
        <w:tc>
          <w:tcPr>
            <w:tcW w:w="0" w:type="auto"/>
            <w:tcMar>
              <w:top w:w="15" w:type="dxa"/>
              <w:left w:w="15" w:type="dxa"/>
              <w:bottom w:w="15" w:type="dxa"/>
              <w:right w:w="15" w:type="dxa"/>
            </w:tcMar>
            <w:vAlign w:val="center"/>
            <w:hideMark/>
          </w:tcPr>
          <w:p w14:paraId="0472E9FF"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47878D64"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3648002F"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033BD02A"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534CC690" w14:textId="77777777" w:rsidTr="00DB3264">
        <w:tc>
          <w:tcPr>
            <w:tcW w:w="0" w:type="auto"/>
            <w:tcMar>
              <w:top w:w="15" w:type="dxa"/>
              <w:left w:w="15" w:type="dxa"/>
              <w:bottom w:w="15" w:type="dxa"/>
              <w:right w:w="15" w:type="dxa"/>
            </w:tcMar>
            <w:vAlign w:val="center"/>
            <w:hideMark/>
          </w:tcPr>
          <w:p w14:paraId="224176E4"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447AD302"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36FDC6D3"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40C150FD"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3EE43AAA" w14:textId="77777777" w:rsidTr="00DB3264">
        <w:tc>
          <w:tcPr>
            <w:tcW w:w="0" w:type="auto"/>
            <w:tcMar>
              <w:top w:w="15" w:type="dxa"/>
              <w:left w:w="15" w:type="dxa"/>
              <w:bottom w:w="15" w:type="dxa"/>
              <w:right w:w="15" w:type="dxa"/>
            </w:tcMar>
            <w:vAlign w:val="center"/>
            <w:hideMark/>
          </w:tcPr>
          <w:p w14:paraId="436A552F"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6152C1DE"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1990"/>
        <w:gridCol w:w="2537"/>
        <w:gridCol w:w="2176"/>
        <w:gridCol w:w="1382"/>
      </w:tblGrid>
      <w:tr w:rsidR="00DB3264" w:rsidRPr="00DB3264" w14:paraId="7A7F25C0"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4AB5D81"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D2EFE38"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EDB9AD0"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9CEE9B0"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1E7F3C2"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3903CECD"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AD83381"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gridSpan w:val="3"/>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33CC656" w14:textId="77777777" w:rsidR="00DB3264" w:rsidRPr="00DB3264" w:rsidRDefault="00DB3264" w:rsidP="00DB3264">
            <w:pPr>
              <w:spacing w:after="40" w:line="240" w:lineRule="auto"/>
              <w:ind w:firstLine="0"/>
              <w:jc w:val="left"/>
              <w:rPr>
                <w:sz w:val="20"/>
                <w:szCs w:val="20"/>
              </w:rPr>
            </w:pPr>
            <w:r w:rsidRPr="00DB3264">
              <w:rPr>
                <w:sz w:val="20"/>
                <w:szCs w:val="20"/>
              </w:rPr>
              <w:t>Call'Ingresar al sitio web'</w:t>
            </w:r>
            <w:r w:rsidRPr="00DB3264">
              <w:rPr>
                <w:i/>
                <w:iCs/>
                <w:sz w:val="20"/>
                <w:szCs w:val="20"/>
              </w:rPr>
              <w:t>withurl= 'localhost',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D91AF6D" w14:textId="77777777" w:rsidR="00DB3264" w:rsidRPr="00DB3264" w:rsidRDefault="00DB3264" w:rsidP="00DB3264">
            <w:pPr>
              <w:spacing w:after="40" w:line="240" w:lineRule="auto"/>
              <w:ind w:firstLine="0"/>
              <w:jc w:val="left"/>
              <w:rPr>
                <w:sz w:val="20"/>
                <w:szCs w:val="20"/>
              </w:rPr>
            </w:pPr>
            <w:r w:rsidRPr="00DB3264">
              <w:rPr>
                <w:sz w:val="20"/>
                <w:szCs w:val="20"/>
              </w:rPr>
              <w:t>N/A</w:t>
            </w:r>
          </w:p>
        </w:tc>
      </w:tr>
      <w:tr w:rsidR="00DB3264" w:rsidRPr="00DB3264" w14:paraId="63BBDEBE"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2215F05" w14:textId="77777777" w:rsidR="00DB3264" w:rsidRPr="00DB3264" w:rsidRDefault="00DB3264" w:rsidP="00DB3264">
            <w:pPr>
              <w:spacing w:after="4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54726C6"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“paciente registrado" que se despliega del botón “Programar cita médica”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5A7393F"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“Numero de cedula”, “Fecha de Nacimiento”, “Correo”, “Teléfono”, “Policlínica” y “Especialidad”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B4BEC04"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AAA5642"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79ED1398"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95D04C7" w14:textId="77777777" w:rsidR="00DB3264" w:rsidRPr="00DB3264" w:rsidRDefault="00DB3264" w:rsidP="00DB3264">
            <w:pPr>
              <w:spacing w:after="0" w:line="240" w:lineRule="auto"/>
              <w:ind w:firstLine="0"/>
              <w:jc w:val="left"/>
              <w:rPr>
                <w:sz w:val="20"/>
                <w:szCs w:val="20"/>
              </w:rPr>
            </w:pPr>
            <w:r w:rsidRPr="00DB3264">
              <w:rPr>
                <w:sz w:val="20"/>
                <w:szCs w:val="20"/>
              </w:rPr>
              <w:lastRenderedPageBreak/>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08D1365"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F2DE001"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DF79029" w14:textId="77777777" w:rsidR="00DB3264" w:rsidRPr="00DB3264" w:rsidRDefault="00DB3264" w:rsidP="00DB3264">
            <w:pPr>
              <w:spacing w:before="100" w:after="100" w:line="240" w:lineRule="auto"/>
              <w:ind w:firstLine="0"/>
              <w:jc w:val="left"/>
              <w:rPr>
                <w:sz w:val="20"/>
                <w:szCs w:val="20"/>
              </w:rPr>
            </w:pPr>
            <w:r w:rsidRPr="00DB3264">
              <w:rPr>
                <w:sz w:val="20"/>
                <w:szCs w:val="20"/>
              </w:rPr>
              <w:t>Cédula = 8-123-1235</w:t>
            </w:r>
            <w:r w:rsidRPr="00DB3264">
              <w:rPr>
                <w:sz w:val="20"/>
                <w:szCs w:val="20"/>
              </w:rPr>
              <w:br/>
              <w:t>Fecha de nacimiento = 1/5/2003</w:t>
            </w:r>
            <w:r w:rsidRPr="00DB3264">
              <w:rPr>
                <w:sz w:val="20"/>
                <w:szCs w:val="20"/>
              </w:rPr>
              <w:br/>
              <w:t>Correo = sofia@gmail.com</w:t>
            </w:r>
            <w:r w:rsidRPr="00DB3264">
              <w:rPr>
                <w:sz w:val="20"/>
                <w:szCs w:val="20"/>
              </w:rPr>
              <w:br/>
              <w:t>Teléfono = 66099918</w:t>
            </w:r>
            <w:r w:rsidRPr="00DB3264">
              <w:rPr>
                <w:sz w:val="20"/>
                <w:szCs w:val="20"/>
              </w:rPr>
              <w:br/>
              <w:t>Policlínica = Complejo Hospitalario Arnulfo Arias</w:t>
            </w:r>
            <w:r w:rsidRPr="00DB3264">
              <w:rPr>
                <w:sz w:val="20"/>
                <w:szCs w:val="20"/>
              </w:rPr>
              <w:br/>
              <w:t>Especialidad = Neurología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D6229DF"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77CD282D"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715A848" w14:textId="77777777" w:rsidR="00DB3264" w:rsidRPr="00DB3264" w:rsidRDefault="00DB3264" w:rsidP="00DB3264">
            <w:pPr>
              <w:spacing w:after="0" w:line="240" w:lineRule="auto"/>
              <w:ind w:firstLine="0"/>
              <w:jc w:val="left"/>
              <w:rPr>
                <w:sz w:val="20"/>
                <w:szCs w:val="20"/>
              </w:rPr>
            </w:pPr>
            <w:r w:rsidRPr="00DB3264">
              <w:rPr>
                <w:sz w:val="20"/>
                <w:szCs w:val="20"/>
              </w:rPr>
              <w: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4E58196"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“Enviar Solicitud”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3A93081"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w:t>
            </w:r>
            <w:r w:rsidRPr="00DB3264">
              <w:rPr>
                <w:sz w:val="24"/>
                <w:szCs w:val="24"/>
              </w:rPr>
              <w:t>¡Cita Agendada!</w:t>
            </w:r>
            <w:r w:rsidRPr="00DB3264">
              <w:rPr>
                <w:sz w:val="20"/>
                <w:szCs w:val="20"/>
              </w:rPr>
              <w:t>”, el número de cita y la fecha de la cita.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CB6BCF9"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97C7CD1"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148B46C7"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3E2700A8"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29" w:name="_Toc90609614"/>
      <w:r w:rsidRPr="00DB3264">
        <w:rPr>
          <w:rFonts w:eastAsia="Times New Roman" w:cs="Arial"/>
          <w:b/>
          <w:bCs/>
          <w:i/>
          <w:iCs/>
          <w:sz w:val="24"/>
          <w:szCs w:val="24"/>
          <w:lang w:val="es-419" w:eastAsia="es-419"/>
        </w:rPr>
        <w:t>Test TC:319-CP002 - Cédula no registrada: "Cédula"</w:t>
      </w:r>
      <w:bookmarkEnd w:id="29"/>
      <w:r w:rsidRPr="00DB3264">
        <w:rPr>
          <w:rFonts w:eastAsia="Times New Roman" w:cs="Arial"/>
          <w:b/>
          <w:bCs/>
          <w:i/>
          <w:iCs/>
          <w:sz w:val="24"/>
          <w:szCs w:val="24"/>
          <w:lang w:val="es-419" w:eastAsia="es-419"/>
        </w:rPr>
        <w:t xml:space="preserve"> </w:t>
      </w:r>
    </w:p>
    <w:tbl>
      <w:tblPr>
        <w:tblW w:w="5000" w:type="pct"/>
        <w:tblLook w:val="04A0" w:firstRow="1" w:lastRow="0" w:firstColumn="1" w:lastColumn="0" w:noHBand="0" w:noVBand="1"/>
      </w:tblPr>
      <w:tblGrid>
        <w:gridCol w:w="2598"/>
        <w:gridCol w:w="2598"/>
        <w:gridCol w:w="2045"/>
        <w:gridCol w:w="1597"/>
      </w:tblGrid>
      <w:tr w:rsidR="00DB3264" w:rsidRPr="00DB3264" w14:paraId="4A51AC2F" w14:textId="77777777" w:rsidTr="00DB3264">
        <w:tc>
          <w:tcPr>
            <w:tcW w:w="0" w:type="auto"/>
            <w:tcMar>
              <w:top w:w="15" w:type="dxa"/>
              <w:left w:w="15" w:type="dxa"/>
              <w:bottom w:w="15" w:type="dxa"/>
              <w:right w:w="15" w:type="dxa"/>
            </w:tcMar>
            <w:vAlign w:val="center"/>
            <w:hideMark/>
          </w:tcPr>
          <w:p w14:paraId="795107FE"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34AC88BF"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5A06C966"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516928DE"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0588BF9F" w14:textId="77777777" w:rsidTr="00DB3264">
        <w:tc>
          <w:tcPr>
            <w:tcW w:w="0" w:type="auto"/>
            <w:tcMar>
              <w:top w:w="15" w:type="dxa"/>
              <w:left w:w="15" w:type="dxa"/>
              <w:bottom w:w="15" w:type="dxa"/>
              <w:right w:w="15" w:type="dxa"/>
            </w:tcMar>
            <w:vAlign w:val="center"/>
            <w:hideMark/>
          </w:tcPr>
          <w:p w14:paraId="3A475141"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5D04FDB5"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2385F374"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64D975CA"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319FA793" w14:textId="77777777" w:rsidTr="00DB3264">
        <w:tc>
          <w:tcPr>
            <w:tcW w:w="0" w:type="auto"/>
            <w:tcMar>
              <w:top w:w="15" w:type="dxa"/>
              <w:left w:w="15" w:type="dxa"/>
              <w:bottom w:w="15" w:type="dxa"/>
              <w:right w:w="15" w:type="dxa"/>
            </w:tcMar>
            <w:vAlign w:val="center"/>
            <w:hideMark/>
          </w:tcPr>
          <w:p w14:paraId="6A2BE63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312ABED1"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4FE729AC"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72368BD7"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6246A228" w14:textId="77777777" w:rsidTr="00DB3264">
        <w:tc>
          <w:tcPr>
            <w:tcW w:w="0" w:type="auto"/>
            <w:tcMar>
              <w:top w:w="15" w:type="dxa"/>
              <w:left w:w="15" w:type="dxa"/>
              <w:bottom w:w="15" w:type="dxa"/>
              <w:right w:w="15" w:type="dxa"/>
            </w:tcMar>
            <w:vAlign w:val="center"/>
            <w:hideMark/>
          </w:tcPr>
          <w:p w14:paraId="54EC7E9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0FC1CFBC"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194B277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733563E8"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246DF7BE" w14:textId="77777777" w:rsidTr="00DB3264">
        <w:tc>
          <w:tcPr>
            <w:tcW w:w="0" w:type="auto"/>
            <w:tcMar>
              <w:top w:w="15" w:type="dxa"/>
              <w:left w:w="15" w:type="dxa"/>
              <w:bottom w:w="15" w:type="dxa"/>
              <w:right w:w="15" w:type="dxa"/>
            </w:tcMar>
            <w:vAlign w:val="center"/>
            <w:hideMark/>
          </w:tcPr>
          <w:p w14:paraId="4AC7C181"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6C575E0F"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6EC04A6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61F2387D"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4728BA3D" w14:textId="77777777" w:rsidTr="00DB3264">
        <w:tc>
          <w:tcPr>
            <w:tcW w:w="0" w:type="auto"/>
            <w:tcMar>
              <w:top w:w="15" w:type="dxa"/>
              <w:left w:w="15" w:type="dxa"/>
              <w:bottom w:w="15" w:type="dxa"/>
              <w:right w:w="15" w:type="dxa"/>
            </w:tcMar>
            <w:vAlign w:val="center"/>
            <w:hideMark/>
          </w:tcPr>
          <w:p w14:paraId="29C5EFD1"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298DFCD2"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1990"/>
        <w:gridCol w:w="2537"/>
        <w:gridCol w:w="2176"/>
        <w:gridCol w:w="1382"/>
      </w:tblGrid>
      <w:tr w:rsidR="00DB3264" w:rsidRPr="00DB3264" w14:paraId="7F3F1C88"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07D879D"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AC83027"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CEC4920"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FBE0081"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7263154"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7E54875E"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3369660"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gridSpan w:val="3"/>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033BC36" w14:textId="77777777" w:rsidR="00DB3264" w:rsidRPr="00DB3264" w:rsidRDefault="00DB3264" w:rsidP="00DB3264">
            <w:pPr>
              <w:spacing w:after="40" w:line="240" w:lineRule="auto"/>
              <w:ind w:firstLine="0"/>
              <w:jc w:val="left"/>
              <w:rPr>
                <w:sz w:val="20"/>
                <w:szCs w:val="20"/>
              </w:rPr>
            </w:pPr>
            <w:r w:rsidRPr="00DB3264">
              <w:rPr>
                <w:sz w:val="20"/>
                <w:szCs w:val="20"/>
              </w:rPr>
              <w:t>Call'Ingresar al sitio web'</w:t>
            </w:r>
            <w:r w:rsidRPr="00DB3264">
              <w:rPr>
                <w:i/>
                <w:iCs/>
                <w:sz w:val="20"/>
                <w:szCs w:val="20"/>
              </w:rPr>
              <w:t>withurl= 'localhost',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BC84D90" w14:textId="77777777" w:rsidR="00DB3264" w:rsidRPr="00DB3264" w:rsidRDefault="00DB3264" w:rsidP="00DB3264">
            <w:pPr>
              <w:spacing w:after="40" w:line="240" w:lineRule="auto"/>
              <w:ind w:firstLine="0"/>
              <w:jc w:val="left"/>
              <w:rPr>
                <w:sz w:val="20"/>
                <w:szCs w:val="20"/>
              </w:rPr>
            </w:pPr>
            <w:r w:rsidRPr="00DB3264">
              <w:rPr>
                <w:sz w:val="20"/>
                <w:szCs w:val="20"/>
              </w:rPr>
              <w:t>N/A</w:t>
            </w:r>
          </w:p>
        </w:tc>
      </w:tr>
      <w:tr w:rsidR="00DB3264" w:rsidRPr="00DB3264" w14:paraId="4D05A7E5"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BDA1D4F" w14:textId="77777777" w:rsidR="00DB3264" w:rsidRPr="00DB3264" w:rsidRDefault="00DB3264" w:rsidP="00DB3264">
            <w:pPr>
              <w:spacing w:after="4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9A3126D"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“paciente registrado" que se despliega del botón “Programar cita médica”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006B851"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“Numero de cedula”, “Fecha de Nacimiento”, “Correo”, “Teléfono”, “Policlínica” y “Especialidad”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CD9B14C"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673A173"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2698C8DB"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D06E46A"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C75A9C0"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8FDEC51"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05F906F" w14:textId="77777777" w:rsidR="00DB3264" w:rsidRPr="00DB3264" w:rsidRDefault="00DB3264" w:rsidP="00DB3264">
            <w:pPr>
              <w:spacing w:before="100" w:after="100" w:line="240" w:lineRule="auto"/>
              <w:ind w:firstLine="0"/>
              <w:jc w:val="left"/>
              <w:rPr>
                <w:sz w:val="20"/>
                <w:szCs w:val="20"/>
              </w:rPr>
            </w:pPr>
            <w:r w:rsidRPr="00DB3264">
              <w:rPr>
                <w:sz w:val="20"/>
                <w:szCs w:val="20"/>
              </w:rPr>
              <w:t>Cédula = 8-123-1234</w:t>
            </w:r>
            <w:r w:rsidRPr="00DB3264">
              <w:rPr>
                <w:sz w:val="20"/>
                <w:szCs w:val="20"/>
              </w:rPr>
              <w:br/>
              <w:t>Fecha de nacimiento = 1/5/2003</w:t>
            </w:r>
            <w:r w:rsidRPr="00DB3264">
              <w:rPr>
                <w:sz w:val="20"/>
                <w:szCs w:val="20"/>
              </w:rPr>
              <w:br/>
              <w:t>Correo = sofia@gmail.com</w:t>
            </w:r>
            <w:r w:rsidRPr="00DB3264">
              <w:rPr>
                <w:sz w:val="20"/>
                <w:szCs w:val="20"/>
              </w:rPr>
              <w:br/>
              <w:t>Teléfono = 66099918</w:t>
            </w:r>
            <w:r w:rsidRPr="00DB3264">
              <w:rPr>
                <w:sz w:val="20"/>
                <w:szCs w:val="20"/>
              </w:rPr>
              <w:br/>
              <w:t xml:space="preserve">Policlínica = Complejo </w:t>
            </w:r>
            <w:r w:rsidRPr="00DB3264">
              <w:rPr>
                <w:sz w:val="20"/>
                <w:szCs w:val="20"/>
              </w:rPr>
              <w:lastRenderedPageBreak/>
              <w:t>Hospitalario Arnulfo Arias</w:t>
            </w:r>
            <w:r w:rsidRPr="00DB3264">
              <w:rPr>
                <w:sz w:val="20"/>
                <w:szCs w:val="20"/>
              </w:rPr>
              <w:br/>
              <w:t>Especialidad = Neurología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D349DDC" w14:textId="77777777" w:rsidR="00DB3264" w:rsidRPr="00DB3264" w:rsidRDefault="00DB3264" w:rsidP="00DB3264">
            <w:pPr>
              <w:spacing w:after="0" w:line="240" w:lineRule="auto"/>
              <w:ind w:firstLine="0"/>
              <w:jc w:val="left"/>
              <w:rPr>
                <w:sz w:val="20"/>
                <w:szCs w:val="20"/>
              </w:rPr>
            </w:pPr>
            <w:r w:rsidRPr="00DB3264">
              <w:rPr>
                <w:sz w:val="20"/>
                <w:szCs w:val="20"/>
              </w:rPr>
              <w:lastRenderedPageBreak/>
              <w:t>Passed</w:t>
            </w:r>
          </w:p>
        </w:tc>
      </w:tr>
      <w:tr w:rsidR="00DB3264" w:rsidRPr="00DB3264" w14:paraId="456E7073"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E5E3B6C" w14:textId="77777777" w:rsidR="00DB3264" w:rsidRPr="00DB3264" w:rsidRDefault="00DB3264" w:rsidP="00DB3264">
            <w:pPr>
              <w:spacing w:after="0" w:line="240" w:lineRule="auto"/>
              <w:ind w:firstLine="0"/>
              <w:jc w:val="left"/>
              <w:rPr>
                <w:sz w:val="20"/>
                <w:szCs w:val="20"/>
              </w:rPr>
            </w:pPr>
            <w:r w:rsidRPr="00DB3264">
              <w:rPr>
                <w:sz w:val="20"/>
                <w:szCs w:val="20"/>
              </w:rPr>
              <w: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01A6B1D"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“Enviar Solicitud”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08BF8F2"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“La cédula no corresponde a ningún paciente”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4DA4BB4"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59738E4"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38DCBBBA"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071AA125"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30" w:name="_Toc90609615"/>
      <w:r w:rsidRPr="00DB3264">
        <w:rPr>
          <w:rFonts w:eastAsia="Times New Roman" w:cs="Arial"/>
          <w:b/>
          <w:bCs/>
          <w:i/>
          <w:iCs/>
          <w:sz w:val="24"/>
          <w:szCs w:val="24"/>
          <w:lang w:val="es-419" w:eastAsia="es-419"/>
        </w:rPr>
        <w:t>Test TC:320-CP003 - Campo vacío: "Cédula"</w:t>
      </w:r>
      <w:bookmarkEnd w:id="30"/>
    </w:p>
    <w:tbl>
      <w:tblPr>
        <w:tblW w:w="5000" w:type="pct"/>
        <w:tblLook w:val="04A0" w:firstRow="1" w:lastRow="0" w:firstColumn="1" w:lastColumn="0" w:noHBand="0" w:noVBand="1"/>
      </w:tblPr>
      <w:tblGrid>
        <w:gridCol w:w="2598"/>
        <w:gridCol w:w="2598"/>
        <w:gridCol w:w="2045"/>
        <w:gridCol w:w="1597"/>
      </w:tblGrid>
      <w:tr w:rsidR="00DB3264" w:rsidRPr="00DB3264" w14:paraId="3655B74A" w14:textId="77777777" w:rsidTr="00DB3264">
        <w:tc>
          <w:tcPr>
            <w:tcW w:w="0" w:type="auto"/>
            <w:tcMar>
              <w:top w:w="15" w:type="dxa"/>
              <w:left w:w="15" w:type="dxa"/>
              <w:bottom w:w="15" w:type="dxa"/>
              <w:right w:w="15" w:type="dxa"/>
            </w:tcMar>
            <w:vAlign w:val="center"/>
            <w:hideMark/>
          </w:tcPr>
          <w:p w14:paraId="23A4C25D"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02C12CED"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47E529FB"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3D8870A1"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19F66B75" w14:textId="77777777" w:rsidTr="00DB3264">
        <w:tc>
          <w:tcPr>
            <w:tcW w:w="0" w:type="auto"/>
            <w:tcMar>
              <w:top w:w="15" w:type="dxa"/>
              <w:left w:w="15" w:type="dxa"/>
              <w:bottom w:w="15" w:type="dxa"/>
              <w:right w:w="15" w:type="dxa"/>
            </w:tcMar>
            <w:vAlign w:val="center"/>
            <w:hideMark/>
          </w:tcPr>
          <w:p w14:paraId="116573D1"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7C18DBE9"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60B96251"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42FDB430"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1D1BC982" w14:textId="77777777" w:rsidTr="00DB3264">
        <w:tc>
          <w:tcPr>
            <w:tcW w:w="0" w:type="auto"/>
            <w:tcMar>
              <w:top w:w="15" w:type="dxa"/>
              <w:left w:w="15" w:type="dxa"/>
              <w:bottom w:w="15" w:type="dxa"/>
              <w:right w:w="15" w:type="dxa"/>
            </w:tcMar>
            <w:vAlign w:val="center"/>
            <w:hideMark/>
          </w:tcPr>
          <w:p w14:paraId="1D852F1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196B3E33"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423DE5A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5B9FD0D8"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724498A4" w14:textId="77777777" w:rsidTr="00DB3264">
        <w:tc>
          <w:tcPr>
            <w:tcW w:w="0" w:type="auto"/>
            <w:tcMar>
              <w:top w:w="15" w:type="dxa"/>
              <w:left w:w="15" w:type="dxa"/>
              <w:bottom w:w="15" w:type="dxa"/>
              <w:right w:w="15" w:type="dxa"/>
            </w:tcMar>
            <w:vAlign w:val="center"/>
            <w:hideMark/>
          </w:tcPr>
          <w:p w14:paraId="4E0E4E4D"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15DEC428"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1E17E064"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1508161A"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0A95508B" w14:textId="77777777" w:rsidTr="00DB3264">
        <w:tc>
          <w:tcPr>
            <w:tcW w:w="0" w:type="auto"/>
            <w:tcMar>
              <w:top w:w="15" w:type="dxa"/>
              <w:left w:w="15" w:type="dxa"/>
              <w:bottom w:w="15" w:type="dxa"/>
              <w:right w:w="15" w:type="dxa"/>
            </w:tcMar>
            <w:vAlign w:val="center"/>
            <w:hideMark/>
          </w:tcPr>
          <w:p w14:paraId="4CA0CA6E"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4F82CBBB"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67CEA2BE"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7D463CBE"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3E8B0822" w14:textId="77777777" w:rsidTr="00DB3264">
        <w:tc>
          <w:tcPr>
            <w:tcW w:w="0" w:type="auto"/>
            <w:tcMar>
              <w:top w:w="15" w:type="dxa"/>
              <w:left w:w="15" w:type="dxa"/>
              <w:bottom w:w="15" w:type="dxa"/>
              <w:right w:w="15" w:type="dxa"/>
            </w:tcMar>
            <w:vAlign w:val="center"/>
            <w:hideMark/>
          </w:tcPr>
          <w:p w14:paraId="1D3FA05E"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2CF7EEA5"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1990"/>
        <w:gridCol w:w="2537"/>
        <w:gridCol w:w="2176"/>
        <w:gridCol w:w="1382"/>
      </w:tblGrid>
      <w:tr w:rsidR="00DB3264" w:rsidRPr="00DB3264" w14:paraId="23C549A9"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6C3D22C"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162C94F"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5D1C81F"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BF720BB"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2AF8D1D"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766B0075"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2A78DBE"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gridSpan w:val="3"/>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0F5AF74" w14:textId="77777777" w:rsidR="00DB3264" w:rsidRPr="00DB3264" w:rsidRDefault="00DB3264" w:rsidP="00DB3264">
            <w:pPr>
              <w:spacing w:after="40" w:line="240" w:lineRule="auto"/>
              <w:ind w:firstLine="0"/>
              <w:jc w:val="left"/>
              <w:rPr>
                <w:sz w:val="20"/>
                <w:szCs w:val="20"/>
              </w:rPr>
            </w:pPr>
            <w:r w:rsidRPr="00DB3264">
              <w:rPr>
                <w:sz w:val="20"/>
                <w:szCs w:val="20"/>
              </w:rPr>
              <w:t>Call'Ingresar al sitio web'</w:t>
            </w:r>
            <w:r w:rsidRPr="00DB3264">
              <w:rPr>
                <w:i/>
                <w:iCs/>
                <w:sz w:val="20"/>
                <w:szCs w:val="20"/>
              </w:rPr>
              <w:t>withurl= 'localhost',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C58D186" w14:textId="77777777" w:rsidR="00DB3264" w:rsidRPr="00DB3264" w:rsidRDefault="00DB3264" w:rsidP="00DB3264">
            <w:pPr>
              <w:spacing w:after="40" w:line="240" w:lineRule="auto"/>
              <w:ind w:firstLine="0"/>
              <w:jc w:val="left"/>
              <w:rPr>
                <w:sz w:val="20"/>
                <w:szCs w:val="20"/>
              </w:rPr>
            </w:pPr>
            <w:r w:rsidRPr="00DB3264">
              <w:rPr>
                <w:sz w:val="20"/>
                <w:szCs w:val="20"/>
              </w:rPr>
              <w:t>N/A</w:t>
            </w:r>
          </w:p>
        </w:tc>
      </w:tr>
      <w:tr w:rsidR="00DB3264" w:rsidRPr="00DB3264" w14:paraId="5105D213"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1FD6F3C" w14:textId="77777777" w:rsidR="00DB3264" w:rsidRPr="00DB3264" w:rsidRDefault="00DB3264" w:rsidP="00DB3264">
            <w:pPr>
              <w:spacing w:after="4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2A10578"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“paciente registrado" que se despliega del botón “Programar cita médica”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65BC109"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“Numero de cedula”, “Fecha de Nacimiento”, “Correo”, “Teléfono”, “Policlínica” y “Especialidad”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9094B2A"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4955C61"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0E468788"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758FEC3"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C327334"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67A6F1B"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20510C8" w14:textId="77777777" w:rsidR="00DB3264" w:rsidRPr="00DB3264" w:rsidRDefault="00DB3264" w:rsidP="00DB3264">
            <w:pPr>
              <w:spacing w:before="100" w:after="100" w:line="240" w:lineRule="auto"/>
              <w:ind w:firstLine="0"/>
              <w:jc w:val="left"/>
              <w:rPr>
                <w:sz w:val="20"/>
                <w:szCs w:val="20"/>
              </w:rPr>
            </w:pPr>
            <w:r w:rsidRPr="00DB3264">
              <w:rPr>
                <w:sz w:val="20"/>
                <w:szCs w:val="20"/>
              </w:rPr>
              <w:t>Cédula = </w:t>
            </w:r>
            <w:r w:rsidRPr="00DB3264">
              <w:rPr>
                <w:sz w:val="20"/>
                <w:szCs w:val="20"/>
              </w:rPr>
              <w:br/>
              <w:t>Fecha de nacimiento = 1/5/2003</w:t>
            </w:r>
            <w:r w:rsidRPr="00DB3264">
              <w:rPr>
                <w:sz w:val="20"/>
                <w:szCs w:val="20"/>
              </w:rPr>
              <w:br/>
              <w:t>Correo = sofia@gmail.com</w:t>
            </w:r>
            <w:r w:rsidRPr="00DB3264">
              <w:rPr>
                <w:sz w:val="20"/>
                <w:szCs w:val="20"/>
              </w:rPr>
              <w:br/>
              <w:t>Teléfono = 66099918</w:t>
            </w:r>
            <w:r w:rsidRPr="00DB3264">
              <w:rPr>
                <w:sz w:val="20"/>
                <w:szCs w:val="20"/>
              </w:rPr>
              <w:br/>
              <w:t>Policlínica = Complejo Hospitalario Arnulfo Arias</w:t>
            </w:r>
            <w:r w:rsidRPr="00DB3264">
              <w:rPr>
                <w:sz w:val="20"/>
                <w:szCs w:val="20"/>
              </w:rPr>
              <w:br/>
              <w:t>Especialidad = Neurología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761CEC7"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2BF4488F"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2CA1AB6" w14:textId="77777777" w:rsidR="00DB3264" w:rsidRPr="00DB3264" w:rsidRDefault="00DB3264" w:rsidP="00DB3264">
            <w:pPr>
              <w:spacing w:after="0" w:line="240" w:lineRule="auto"/>
              <w:ind w:firstLine="0"/>
              <w:jc w:val="left"/>
              <w:rPr>
                <w:sz w:val="20"/>
                <w:szCs w:val="20"/>
              </w:rPr>
            </w:pPr>
            <w:r w:rsidRPr="00DB3264">
              <w:rPr>
                <w:sz w:val="20"/>
                <w:szCs w:val="20"/>
              </w:rPr>
              <w: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E6F9BB2"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“Enviar Solicitud”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AB4E4DC"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“El campo cédula no puede estar vacío”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8BCCD07"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E1237D2"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5590648C"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1F6E3D75"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31" w:name="_Toc90609616"/>
      <w:r w:rsidRPr="00DB3264">
        <w:rPr>
          <w:rFonts w:eastAsia="Times New Roman" w:cs="Arial"/>
          <w:b/>
          <w:bCs/>
          <w:i/>
          <w:iCs/>
          <w:sz w:val="24"/>
          <w:szCs w:val="24"/>
          <w:lang w:val="es-419" w:eastAsia="es-419"/>
        </w:rPr>
        <w:t>Test TC:323-CP004 - No coincide con cédula registrada: "Fecha"</w:t>
      </w:r>
      <w:bookmarkEnd w:id="31"/>
    </w:p>
    <w:tbl>
      <w:tblPr>
        <w:tblW w:w="5000" w:type="pct"/>
        <w:tblLook w:val="04A0" w:firstRow="1" w:lastRow="0" w:firstColumn="1" w:lastColumn="0" w:noHBand="0" w:noVBand="1"/>
      </w:tblPr>
      <w:tblGrid>
        <w:gridCol w:w="2598"/>
        <w:gridCol w:w="2598"/>
        <w:gridCol w:w="2045"/>
        <w:gridCol w:w="1597"/>
      </w:tblGrid>
      <w:tr w:rsidR="00DB3264" w:rsidRPr="00DB3264" w14:paraId="4F8B7BCE" w14:textId="77777777" w:rsidTr="00DB3264">
        <w:tc>
          <w:tcPr>
            <w:tcW w:w="0" w:type="auto"/>
            <w:tcMar>
              <w:top w:w="15" w:type="dxa"/>
              <w:left w:w="15" w:type="dxa"/>
              <w:bottom w:w="15" w:type="dxa"/>
              <w:right w:w="15" w:type="dxa"/>
            </w:tcMar>
            <w:vAlign w:val="center"/>
            <w:hideMark/>
          </w:tcPr>
          <w:p w14:paraId="633868E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061C3C22"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043BA744"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7F8C970B"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61EC0B53" w14:textId="77777777" w:rsidTr="00DB3264">
        <w:tc>
          <w:tcPr>
            <w:tcW w:w="0" w:type="auto"/>
            <w:tcMar>
              <w:top w:w="15" w:type="dxa"/>
              <w:left w:w="15" w:type="dxa"/>
              <w:bottom w:w="15" w:type="dxa"/>
              <w:right w:w="15" w:type="dxa"/>
            </w:tcMar>
            <w:vAlign w:val="center"/>
            <w:hideMark/>
          </w:tcPr>
          <w:p w14:paraId="35195C96"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lastRenderedPageBreak/>
              <w:t>Type:</w:t>
            </w:r>
          </w:p>
        </w:tc>
        <w:tc>
          <w:tcPr>
            <w:tcW w:w="0" w:type="auto"/>
            <w:tcMar>
              <w:top w:w="15" w:type="dxa"/>
              <w:left w:w="15" w:type="dxa"/>
              <w:bottom w:w="15" w:type="dxa"/>
              <w:right w:w="15" w:type="dxa"/>
            </w:tcMar>
            <w:vAlign w:val="center"/>
            <w:hideMark/>
          </w:tcPr>
          <w:p w14:paraId="2901BCA9"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42AF74E3"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60240BF8"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313175CA" w14:textId="77777777" w:rsidTr="00DB3264">
        <w:tc>
          <w:tcPr>
            <w:tcW w:w="0" w:type="auto"/>
            <w:tcMar>
              <w:top w:w="15" w:type="dxa"/>
              <w:left w:w="15" w:type="dxa"/>
              <w:bottom w:w="15" w:type="dxa"/>
              <w:right w:w="15" w:type="dxa"/>
            </w:tcMar>
            <w:vAlign w:val="center"/>
            <w:hideMark/>
          </w:tcPr>
          <w:p w14:paraId="377B4E03"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106CA149"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327418FB"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2AEF1626"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4A984C8D" w14:textId="77777777" w:rsidTr="00DB3264">
        <w:tc>
          <w:tcPr>
            <w:tcW w:w="0" w:type="auto"/>
            <w:tcMar>
              <w:top w:w="15" w:type="dxa"/>
              <w:left w:w="15" w:type="dxa"/>
              <w:bottom w:w="15" w:type="dxa"/>
              <w:right w:w="15" w:type="dxa"/>
            </w:tcMar>
            <w:vAlign w:val="center"/>
            <w:hideMark/>
          </w:tcPr>
          <w:p w14:paraId="518092E2"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4C8FD366"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44ADCE17"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5AC8209F"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286D3BE3" w14:textId="77777777" w:rsidTr="00DB3264">
        <w:tc>
          <w:tcPr>
            <w:tcW w:w="0" w:type="auto"/>
            <w:tcMar>
              <w:top w:w="15" w:type="dxa"/>
              <w:left w:w="15" w:type="dxa"/>
              <w:bottom w:w="15" w:type="dxa"/>
              <w:right w:w="15" w:type="dxa"/>
            </w:tcMar>
            <w:vAlign w:val="center"/>
            <w:hideMark/>
          </w:tcPr>
          <w:p w14:paraId="4FBDA06D"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38C06252"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4788ACC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6158D842"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24C2F11C" w14:textId="77777777" w:rsidTr="00DB3264">
        <w:tc>
          <w:tcPr>
            <w:tcW w:w="0" w:type="auto"/>
            <w:tcMar>
              <w:top w:w="15" w:type="dxa"/>
              <w:left w:w="15" w:type="dxa"/>
              <w:bottom w:w="15" w:type="dxa"/>
              <w:right w:w="15" w:type="dxa"/>
            </w:tcMar>
            <w:vAlign w:val="center"/>
            <w:hideMark/>
          </w:tcPr>
          <w:p w14:paraId="019F3A2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54859C1D"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1990"/>
        <w:gridCol w:w="2537"/>
        <w:gridCol w:w="2176"/>
        <w:gridCol w:w="1382"/>
      </w:tblGrid>
      <w:tr w:rsidR="00DB3264" w:rsidRPr="00DB3264" w14:paraId="16CA62FF"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5A885AD"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D1D3B22"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5722F70"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892BC58"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05061F3"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4FCB77CC"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D44A18F"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gridSpan w:val="3"/>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CF6CB61" w14:textId="77777777" w:rsidR="00DB3264" w:rsidRPr="00DB3264" w:rsidRDefault="00DB3264" w:rsidP="00DB3264">
            <w:pPr>
              <w:spacing w:after="40" w:line="240" w:lineRule="auto"/>
              <w:ind w:firstLine="0"/>
              <w:jc w:val="left"/>
              <w:rPr>
                <w:sz w:val="20"/>
                <w:szCs w:val="20"/>
              </w:rPr>
            </w:pPr>
            <w:r w:rsidRPr="00DB3264">
              <w:rPr>
                <w:sz w:val="20"/>
                <w:szCs w:val="20"/>
              </w:rPr>
              <w:t>Call'Ingresar al sitio web'</w:t>
            </w:r>
            <w:r w:rsidRPr="00DB3264">
              <w:rPr>
                <w:i/>
                <w:iCs/>
                <w:sz w:val="20"/>
                <w:szCs w:val="20"/>
              </w:rPr>
              <w:t>withurl= 'localhost',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2E53FC0" w14:textId="77777777" w:rsidR="00DB3264" w:rsidRPr="00DB3264" w:rsidRDefault="00DB3264" w:rsidP="00DB3264">
            <w:pPr>
              <w:spacing w:after="40" w:line="240" w:lineRule="auto"/>
              <w:ind w:firstLine="0"/>
              <w:jc w:val="left"/>
              <w:rPr>
                <w:sz w:val="20"/>
                <w:szCs w:val="20"/>
              </w:rPr>
            </w:pPr>
            <w:r w:rsidRPr="00DB3264">
              <w:rPr>
                <w:sz w:val="20"/>
                <w:szCs w:val="20"/>
              </w:rPr>
              <w:t>N/A</w:t>
            </w:r>
          </w:p>
        </w:tc>
      </w:tr>
      <w:tr w:rsidR="00DB3264" w:rsidRPr="00DB3264" w14:paraId="419462C0"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BBFBF26" w14:textId="77777777" w:rsidR="00DB3264" w:rsidRPr="00DB3264" w:rsidRDefault="00DB3264" w:rsidP="00DB3264">
            <w:pPr>
              <w:spacing w:after="4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615002E"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“paciente registrado" que se despliega del botón “Programar cita médica”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EB4A35A"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“Numero de cedula”, “Fecha de Nacimiento”, “Correo”, “Teléfono”, “Policlínica” y “Especialidad”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2EB87D7"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0C71C46"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46F936E5"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49D37DD"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E750A80"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B20BC05"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1D9FEC2" w14:textId="77777777" w:rsidR="00DB3264" w:rsidRPr="00DB3264" w:rsidRDefault="00DB3264" w:rsidP="00DB3264">
            <w:pPr>
              <w:spacing w:before="100" w:after="100" w:line="240" w:lineRule="auto"/>
              <w:ind w:firstLine="0"/>
              <w:jc w:val="left"/>
              <w:rPr>
                <w:sz w:val="20"/>
                <w:szCs w:val="20"/>
              </w:rPr>
            </w:pPr>
            <w:r w:rsidRPr="00DB3264">
              <w:rPr>
                <w:sz w:val="20"/>
                <w:szCs w:val="20"/>
              </w:rPr>
              <w:t>Cédula = 8-123-1235</w:t>
            </w:r>
            <w:r w:rsidRPr="00DB3264">
              <w:rPr>
                <w:sz w:val="20"/>
                <w:szCs w:val="20"/>
              </w:rPr>
              <w:br/>
              <w:t>Fecha de nacimiento = 1/3/2003</w:t>
            </w:r>
            <w:r w:rsidRPr="00DB3264">
              <w:rPr>
                <w:sz w:val="20"/>
                <w:szCs w:val="20"/>
              </w:rPr>
              <w:br/>
              <w:t>Correo = sofia@gmail.com</w:t>
            </w:r>
            <w:r w:rsidRPr="00DB3264">
              <w:rPr>
                <w:sz w:val="20"/>
                <w:szCs w:val="20"/>
              </w:rPr>
              <w:br/>
              <w:t>Teléfono = 66099918</w:t>
            </w:r>
            <w:r w:rsidRPr="00DB3264">
              <w:rPr>
                <w:sz w:val="20"/>
                <w:szCs w:val="20"/>
              </w:rPr>
              <w:br/>
              <w:t>Policlínica = Complejo Hospitalario Arnulfo Arias</w:t>
            </w:r>
            <w:r w:rsidRPr="00DB3264">
              <w:rPr>
                <w:sz w:val="20"/>
                <w:szCs w:val="20"/>
              </w:rPr>
              <w:br/>
              <w:t>Especialidad = Neurología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30F2488"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37386D17"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1BBBF96" w14:textId="77777777" w:rsidR="00DB3264" w:rsidRPr="00DB3264" w:rsidRDefault="00DB3264" w:rsidP="00DB3264">
            <w:pPr>
              <w:spacing w:after="0" w:line="240" w:lineRule="auto"/>
              <w:ind w:firstLine="0"/>
              <w:jc w:val="left"/>
              <w:rPr>
                <w:sz w:val="20"/>
                <w:szCs w:val="20"/>
              </w:rPr>
            </w:pPr>
            <w:r w:rsidRPr="00DB3264">
              <w:rPr>
                <w:sz w:val="20"/>
                <w:szCs w:val="20"/>
              </w:rPr>
              <w: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AB1D9DF"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“Enviar Solicitud”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4002DEF"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"La fecha de nacimiento no corresponde al paciente”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5EEEF48"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A5E859C"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0ABDE6C6"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324ADE1F"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32" w:name="_Toc90609617"/>
      <w:r w:rsidRPr="00DB3264">
        <w:rPr>
          <w:rFonts w:eastAsia="Times New Roman" w:cs="Arial"/>
          <w:b/>
          <w:bCs/>
          <w:i/>
          <w:iCs/>
          <w:sz w:val="24"/>
          <w:szCs w:val="24"/>
          <w:lang w:val="es-419" w:eastAsia="es-419"/>
        </w:rPr>
        <w:t>Test TC:321-CP005 - Campo vacío: "Fecha"</w:t>
      </w:r>
      <w:bookmarkEnd w:id="32"/>
    </w:p>
    <w:tbl>
      <w:tblPr>
        <w:tblW w:w="5000" w:type="pct"/>
        <w:tblLook w:val="04A0" w:firstRow="1" w:lastRow="0" w:firstColumn="1" w:lastColumn="0" w:noHBand="0" w:noVBand="1"/>
      </w:tblPr>
      <w:tblGrid>
        <w:gridCol w:w="2598"/>
        <w:gridCol w:w="2598"/>
        <w:gridCol w:w="2045"/>
        <w:gridCol w:w="1597"/>
      </w:tblGrid>
      <w:tr w:rsidR="00DB3264" w:rsidRPr="00DB3264" w14:paraId="748E1721" w14:textId="77777777" w:rsidTr="00DB3264">
        <w:tc>
          <w:tcPr>
            <w:tcW w:w="0" w:type="auto"/>
            <w:tcMar>
              <w:top w:w="15" w:type="dxa"/>
              <w:left w:w="15" w:type="dxa"/>
              <w:bottom w:w="15" w:type="dxa"/>
              <w:right w:w="15" w:type="dxa"/>
            </w:tcMar>
            <w:vAlign w:val="center"/>
            <w:hideMark/>
          </w:tcPr>
          <w:p w14:paraId="7D381AD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6C6A59D5"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47053558"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2DDC3947"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76FE3284" w14:textId="77777777" w:rsidTr="00DB3264">
        <w:tc>
          <w:tcPr>
            <w:tcW w:w="0" w:type="auto"/>
            <w:tcMar>
              <w:top w:w="15" w:type="dxa"/>
              <w:left w:w="15" w:type="dxa"/>
              <w:bottom w:w="15" w:type="dxa"/>
              <w:right w:w="15" w:type="dxa"/>
            </w:tcMar>
            <w:vAlign w:val="center"/>
            <w:hideMark/>
          </w:tcPr>
          <w:p w14:paraId="0A1A51FD"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2EC81A46"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4DA4AE38"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41BC7C6D"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6C42721A" w14:textId="77777777" w:rsidTr="00DB3264">
        <w:tc>
          <w:tcPr>
            <w:tcW w:w="0" w:type="auto"/>
            <w:tcMar>
              <w:top w:w="15" w:type="dxa"/>
              <w:left w:w="15" w:type="dxa"/>
              <w:bottom w:w="15" w:type="dxa"/>
              <w:right w:w="15" w:type="dxa"/>
            </w:tcMar>
            <w:vAlign w:val="center"/>
            <w:hideMark/>
          </w:tcPr>
          <w:p w14:paraId="10E4F8C1"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3B27AEE6"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7C6D7C87"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0F4F321E"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7FB9C4BE" w14:textId="77777777" w:rsidTr="00DB3264">
        <w:tc>
          <w:tcPr>
            <w:tcW w:w="0" w:type="auto"/>
            <w:tcMar>
              <w:top w:w="15" w:type="dxa"/>
              <w:left w:w="15" w:type="dxa"/>
              <w:bottom w:w="15" w:type="dxa"/>
              <w:right w:w="15" w:type="dxa"/>
            </w:tcMar>
            <w:vAlign w:val="center"/>
            <w:hideMark/>
          </w:tcPr>
          <w:p w14:paraId="4C203B0B"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0B85E88B"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2B36E447"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73E05214"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26017233" w14:textId="77777777" w:rsidTr="00DB3264">
        <w:tc>
          <w:tcPr>
            <w:tcW w:w="0" w:type="auto"/>
            <w:tcMar>
              <w:top w:w="15" w:type="dxa"/>
              <w:left w:w="15" w:type="dxa"/>
              <w:bottom w:w="15" w:type="dxa"/>
              <w:right w:w="15" w:type="dxa"/>
            </w:tcMar>
            <w:vAlign w:val="center"/>
            <w:hideMark/>
          </w:tcPr>
          <w:p w14:paraId="14BDBA6B"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4DA5450E"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58570E0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1EC27B50"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12CFEBCA" w14:textId="77777777" w:rsidTr="00DB3264">
        <w:tc>
          <w:tcPr>
            <w:tcW w:w="0" w:type="auto"/>
            <w:tcMar>
              <w:top w:w="15" w:type="dxa"/>
              <w:left w:w="15" w:type="dxa"/>
              <w:bottom w:w="15" w:type="dxa"/>
              <w:right w:w="15" w:type="dxa"/>
            </w:tcMar>
            <w:vAlign w:val="center"/>
            <w:hideMark/>
          </w:tcPr>
          <w:p w14:paraId="2086C29B"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6CE47100"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1990"/>
        <w:gridCol w:w="2537"/>
        <w:gridCol w:w="2176"/>
        <w:gridCol w:w="1382"/>
      </w:tblGrid>
      <w:tr w:rsidR="00DB3264" w:rsidRPr="00DB3264" w14:paraId="21687A3C"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D954F51"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410B356"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FBCCD13"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9141BDB"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37D851D"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66DC8D0E"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0261B53"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gridSpan w:val="3"/>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0F31C97" w14:textId="77777777" w:rsidR="00DB3264" w:rsidRPr="00DB3264" w:rsidRDefault="00DB3264" w:rsidP="00DB3264">
            <w:pPr>
              <w:spacing w:after="40" w:line="240" w:lineRule="auto"/>
              <w:ind w:firstLine="0"/>
              <w:jc w:val="left"/>
              <w:rPr>
                <w:sz w:val="20"/>
                <w:szCs w:val="20"/>
              </w:rPr>
            </w:pPr>
            <w:r w:rsidRPr="00DB3264">
              <w:rPr>
                <w:sz w:val="20"/>
                <w:szCs w:val="20"/>
              </w:rPr>
              <w:t>Call'Ingresar al sitio web'</w:t>
            </w:r>
            <w:r w:rsidRPr="00DB3264">
              <w:rPr>
                <w:i/>
                <w:iCs/>
                <w:sz w:val="20"/>
                <w:szCs w:val="20"/>
              </w:rPr>
              <w:t>withurl= 'localhost',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99C93BD" w14:textId="77777777" w:rsidR="00DB3264" w:rsidRPr="00DB3264" w:rsidRDefault="00DB3264" w:rsidP="00DB3264">
            <w:pPr>
              <w:spacing w:after="40" w:line="240" w:lineRule="auto"/>
              <w:ind w:firstLine="0"/>
              <w:jc w:val="left"/>
              <w:rPr>
                <w:sz w:val="20"/>
                <w:szCs w:val="20"/>
              </w:rPr>
            </w:pPr>
            <w:r w:rsidRPr="00DB3264">
              <w:rPr>
                <w:sz w:val="20"/>
                <w:szCs w:val="20"/>
              </w:rPr>
              <w:t>N/A</w:t>
            </w:r>
          </w:p>
        </w:tc>
      </w:tr>
      <w:tr w:rsidR="00DB3264" w:rsidRPr="00DB3264" w14:paraId="1449B63F"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61C324B" w14:textId="77777777" w:rsidR="00DB3264" w:rsidRPr="00DB3264" w:rsidRDefault="00DB3264" w:rsidP="00DB3264">
            <w:pPr>
              <w:spacing w:after="4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2C249C6" w14:textId="77777777" w:rsidR="00DB3264" w:rsidRPr="00DB3264" w:rsidRDefault="00DB3264" w:rsidP="00DB3264">
            <w:pPr>
              <w:spacing w:before="100" w:after="100" w:line="240" w:lineRule="auto"/>
              <w:ind w:firstLine="0"/>
              <w:jc w:val="left"/>
              <w:rPr>
                <w:sz w:val="20"/>
                <w:szCs w:val="20"/>
              </w:rPr>
            </w:pPr>
            <w:r w:rsidRPr="00DB3264">
              <w:rPr>
                <w:sz w:val="20"/>
                <w:szCs w:val="20"/>
              </w:rPr>
              <w:t xml:space="preserve">Selecciona la opción “paciente registrado" que </w:t>
            </w:r>
            <w:r w:rsidRPr="00DB3264">
              <w:rPr>
                <w:sz w:val="20"/>
                <w:szCs w:val="20"/>
              </w:rPr>
              <w:lastRenderedPageBreak/>
              <w:t>se despliega del botón “Programar cita médica”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2952BAA" w14:textId="77777777" w:rsidR="00DB3264" w:rsidRPr="00DB3264" w:rsidRDefault="00DB3264" w:rsidP="00DB3264">
            <w:pPr>
              <w:spacing w:before="100" w:after="100" w:line="240" w:lineRule="auto"/>
              <w:ind w:firstLine="0"/>
              <w:jc w:val="left"/>
              <w:rPr>
                <w:sz w:val="20"/>
                <w:szCs w:val="20"/>
              </w:rPr>
            </w:pPr>
            <w:r w:rsidRPr="00DB3264">
              <w:rPr>
                <w:sz w:val="20"/>
                <w:szCs w:val="20"/>
              </w:rPr>
              <w:lastRenderedPageBreak/>
              <w:t xml:space="preserve">Se muestran los campos “Numero de cedula”, “Fecha de </w:t>
            </w:r>
            <w:r w:rsidRPr="00DB3264">
              <w:rPr>
                <w:sz w:val="20"/>
                <w:szCs w:val="20"/>
              </w:rPr>
              <w:lastRenderedPageBreak/>
              <w:t>Nacimiento”, “Correo”, “Teléfono”, “Policlínica” y “Especialidad”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FB8E09D"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28DC84C"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1EA0E5DC"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AE14FED"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0C41B0D"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E4EA78C"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A7EA04C" w14:textId="77777777" w:rsidR="00DB3264" w:rsidRPr="00DB3264" w:rsidRDefault="00DB3264" w:rsidP="00DB3264">
            <w:pPr>
              <w:spacing w:before="100" w:after="100" w:line="240" w:lineRule="auto"/>
              <w:ind w:firstLine="0"/>
              <w:jc w:val="left"/>
              <w:rPr>
                <w:sz w:val="20"/>
                <w:szCs w:val="20"/>
              </w:rPr>
            </w:pPr>
            <w:r w:rsidRPr="00DB3264">
              <w:rPr>
                <w:sz w:val="20"/>
                <w:szCs w:val="20"/>
              </w:rPr>
              <w:t>Cédula = 8-123-1235</w:t>
            </w:r>
            <w:r w:rsidRPr="00DB3264">
              <w:rPr>
                <w:sz w:val="20"/>
                <w:szCs w:val="20"/>
              </w:rPr>
              <w:br/>
              <w:t>Fecha de nacimiento = </w:t>
            </w:r>
            <w:r w:rsidRPr="00DB3264">
              <w:rPr>
                <w:sz w:val="20"/>
                <w:szCs w:val="20"/>
              </w:rPr>
              <w:br/>
              <w:t>Correo = sofia@gmail.com</w:t>
            </w:r>
            <w:r w:rsidRPr="00DB3264">
              <w:rPr>
                <w:sz w:val="20"/>
                <w:szCs w:val="20"/>
              </w:rPr>
              <w:br/>
              <w:t>Teléfono = 66099918</w:t>
            </w:r>
            <w:r w:rsidRPr="00DB3264">
              <w:rPr>
                <w:sz w:val="20"/>
                <w:szCs w:val="20"/>
              </w:rPr>
              <w:br/>
              <w:t>Policlínica = Complejo Hospitalario Arnulfo Arias</w:t>
            </w:r>
            <w:r w:rsidRPr="00DB3264">
              <w:rPr>
                <w:sz w:val="20"/>
                <w:szCs w:val="20"/>
              </w:rPr>
              <w:br/>
              <w:t>Especialidad = Neurología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6D82F71"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29B3FFF2"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D9EDA4D" w14:textId="77777777" w:rsidR="00DB3264" w:rsidRPr="00DB3264" w:rsidRDefault="00DB3264" w:rsidP="00DB3264">
            <w:pPr>
              <w:spacing w:after="0" w:line="240" w:lineRule="auto"/>
              <w:ind w:firstLine="0"/>
              <w:jc w:val="left"/>
              <w:rPr>
                <w:sz w:val="20"/>
                <w:szCs w:val="20"/>
              </w:rPr>
            </w:pPr>
            <w:r w:rsidRPr="00DB3264">
              <w:rPr>
                <w:sz w:val="20"/>
                <w:szCs w:val="20"/>
              </w:rPr>
              <w: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2298A58"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“Enviar Solicitud”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EAD5206"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“El campo fecha de nacimiento no puede estar vacío”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A3073FE"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FDE9982"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796EBA15"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27E5A94C"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33" w:name="_Toc90609618"/>
      <w:r w:rsidRPr="00DB3264">
        <w:rPr>
          <w:rFonts w:eastAsia="Times New Roman" w:cs="Arial"/>
          <w:b/>
          <w:bCs/>
          <w:i/>
          <w:iCs/>
          <w:sz w:val="24"/>
          <w:szCs w:val="24"/>
          <w:lang w:val="es-419" w:eastAsia="es-419"/>
        </w:rPr>
        <w:t>Test TC:324-CP006 - No tiene el formato: "Correo"</w:t>
      </w:r>
      <w:bookmarkEnd w:id="33"/>
      <w:r w:rsidRPr="00DB3264">
        <w:rPr>
          <w:rFonts w:eastAsia="Times New Roman" w:cs="Arial"/>
          <w:b/>
          <w:bCs/>
          <w:i/>
          <w:iCs/>
          <w:sz w:val="24"/>
          <w:szCs w:val="24"/>
          <w:lang w:val="es-419" w:eastAsia="es-419"/>
        </w:rPr>
        <w:t xml:space="preserve"> </w:t>
      </w:r>
    </w:p>
    <w:tbl>
      <w:tblPr>
        <w:tblW w:w="5000" w:type="pct"/>
        <w:tblLook w:val="04A0" w:firstRow="1" w:lastRow="0" w:firstColumn="1" w:lastColumn="0" w:noHBand="0" w:noVBand="1"/>
      </w:tblPr>
      <w:tblGrid>
        <w:gridCol w:w="2598"/>
        <w:gridCol w:w="2598"/>
        <w:gridCol w:w="2045"/>
        <w:gridCol w:w="1597"/>
      </w:tblGrid>
      <w:tr w:rsidR="00DB3264" w:rsidRPr="00DB3264" w14:paraId="30EFC037" w14:textId="77777777" w:rsidTr="00DB3264">
        <w:tc>
          <w:tcPr>
            <w:tcW w:w="0" w:type="auto"/>
            <w:tcMar>
              <w:top w:w="15" w:type="dxa"/>
              <w:left w:w="15" w:type="dxa"/>
              <w:bottom w:w="15" w:type="dxa"/>
              <w:right w:w="15" w:type="dxa"/>
            </w:tcMar>
            <w:vAlign w:val="center"/>
            <w:hideMark/>
          </w:tcPr>
          <w:p w14:paraId="309C9137"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017BC533"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0448DD51"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7A5F3135"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09CFE1E6" w14:textId="77777777" w:rsidTr="00DB3264">
        <w:tc>
          <w:tcPr>
            <w:tcW w:w="0" w:type="auto"/>
            <w:tcMar>
              <w:top w:w="15" w:type="dxa"/>
              <w:left w:w="15" w:type="dxa"/>
              <w:bottom w:w="15" w:type="dxa"/>
              <w:right w:w="15" w:type="dxa"/>
            </w:tcMar>
            <w:vAlign w:val="center"/>
            <w:hideMark/>
          </w:tcPr>
          <w:p w14:paraId="78ADBF3D"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3C8E8F61"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441F5EC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02837FF1"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01476854" w14:textId="77777777" w:rsidTr="00DB3264">
        <w:tc>
          <w:tcPr>
            <w:tcW w:w="0" w:type="auto"/>
            <w:tcMar>
              <w:top w:w="15" w:type="dxa"/>
              <w:left w:w="15" w:type="dxa"/>
              <w:bottom w:w="15" w:type="dxa"/>
              <w:right w:w="15" w:type="dxa"/>
            </w:tcMar>
            <w:vAlign w:val="center"/>
            <w:hideMark/>
          </w:tcPr>
          <w:p w14:paraId="0719E18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06ED4ED4"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58F5C2FB"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6745F150"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569D168F" w14:textId="77777777" w:rsidTr="00DB3264">
        <w:tc>
          <w:tcPr>
            <w:tcW w:w="0" w:type="auto"/>
            <w:tcMar>
              <w:top w:w="15" w:type="dxa"/>
              <w:left w:w="15" w:type="dxa"/>
              <w:bottom w:w="15" w:type="dxa"/>
              <w:right w:w="15" w:type="dxa"/>
            </w:tcMar>
            <w:vAlign w:val="center"/>
            <w:hideMark/>
          </w:tcPr>
          <w:p w14:paraId="2B79FEF6"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0236EFCD"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109A2E94"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05F9AE37"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77EE80E3" w14:textId="77777777" w:rsidTr="00DB3264">
        <w:tc>
          <w:tcPr>
            <w:tcW w:w="0" w:type="auto"/>
            <w:tcMar>
              <w:top w:w="15" w:type="dxa"/>
              <w:left w:w="15" w:type="dxa"/>
              <w:bottom w:w="15" w:type="dxa"/>
              <w:right w:w="15" w:type="dxa"/>
            </w:tcMar>
            <w:vAlign w:val="center"/>
            <w:hideMark/>
          </w:tcPr>
          <w:p w14:paraId="63775256"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739EA26D"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27CA3319"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13171788"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3131F8EA" w14:textId="77777777" w:rsidTr="00DB3264">
        <w:tc>
          <w:tcPr>
            <w:tcW w:w="0" w:type="auto"/>
            <w:tcMar>
              <w:top w:w="15" w:type="dxa"/>
              <w:left w:w="15" w:type="dxa"/>
              <w:bottom w:w="15" w:type="dxa"/>
              <w:right w:w="15" w:type="dxa"/>
            </w:tcMar>
            <w:vAlign w:val="center"/>
            <w:hideMark/>
          </w:tcPr>
          <w:p w14:paraId="13D3856B"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34B22493"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2129"/>
        <w:gridCol w:w="2711"/>
        <w:gridCol w:w="1863"/>
        <w:gridCol w:w="1382"/>
      </w:tblGrid>
      <w:tr w:rsidR="00DB3264" w:rsidRPr="00DB3264" w14:paraId="712522DE"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526F6DB"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2D92533"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F74CFBE"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F52B165"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26C55D1"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53D52E75"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8B786BA"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gridSpan w:val="3"/>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3B84C95" w14:textId="77777777" w:rsidR="00DB3264" w:rsidRPr="00DB3264" w:rsidRDefault="00DB3264" w:rsidP="00DB3264">
            <w:pPr>
              <w:spacing w:after="40" w:line="240" w:lineRule="auto"/>
              <w:ind w:firstLine="0"/>
              <w:jc w:val="left"/>
              <w:rPr>
                <w:sz w:val="20"/>
                <w:szCs w:val="20"/>
              </w:rPr>
            </w:pPr>
            <w:r w:rsidRPr="00DB3264">
              <w:rPr>
                <w:sz w:val="20"/>
                <w:szCs w:val="20"/>
              </w:rPr>
              <w:t>Call'Ingresar al sitio web'</w:t>
            </w:r>
            <w:r w:rsidRPr="00DB3264">
              <w:rPr>
                <w:i/>
                <w:iCs/>
                <w:sz w:val="20"/>
                <w:szCs w:val="20"/>
              </w:rPr>
              <w:t>withurl= 'localhost',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05EE71F" w14:textId="77777777" w:rsidR="00DB3264" w:rsidRPr="00DB3264" w:rsidRDefault="00DB3264" w:rsidP="00DB3264">
            <w:pPr>
              <w:spacing w:after="40" w:line="240" w:lineRule="auto"/>
              <w:ind w:firstLine="0"/>
              <w:jc w:val="left"/>
              <w:rPr>
                <w:sz w:val="20"/>
                <w:szCs w:val="20"/>
              </w:rPr>
            </w:pPr>
            <w:r w:rsidRPr="00DB3264">
              <w:rPr>
                <w:sz w:val="20"/>
                <w:szCs w:val="20"/>
              </w:rPr>
              <w:t>N/A</w:t>
            </w:r>
          </w:p>
        </w:tc>
      </w:tr>
      <w:tr w:rsidR="00DB3264" w:rsidRPr="00DB3264" w14:paraId="5FA577DA"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4642010" w14:textId="77777777" w:rsidR="00DB3264" w:rsidRPr="00DB3264" w:rsidRDefault="00DB3264" w:rsidP="00DB3264">
            <w:pPr>
              <w:spacing w:after="4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02EDAB6"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“paciente registrado" que se despliega del botón “Programar cita médica”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08923E1"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“Numero de cedula”, “Fecha de Nacimiento”, “Correo”, “Teléfono”, “Policlínica” y “Especialidad”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8322536"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6CA72DE"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4AD54A2A"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9F3D1CA"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9C42C4A"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5E40108"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70843D6" w14:textId="77777777" w:rsidR="00DB3264" w:rsidRPr="00DB3264" w:rsidRDefault="00DB3264" w:rsidP="00DB3264">
            <w:pPr>
              <w:spacing w:before="100" w:after="100" w:line="240" w:lineRule="auto"/>
              <w:ind w:firstLine="0"/>
              <w:jc w:val="left"/>
              <w:rPr>
                <w:sz w:val="20"/>
                <w:szCs w:val="20"/>
              </w:rPr>
            </w:pPr>
            <w:r w:rsidRPr="00DB3264">
              <w:rPr>
                <w:sz w:val="20"/>
                <w:szCs w:val="20"/>
              </w:rPr>
              <w:t>Cédula = 8-123-1235</w:t>
            </w:r>
            <w:r w:rsidRPr="00DB3264">
              <w:rPr>
                <w:sz w:val="20"/>
                <w:szCs w:val="20"/>
              </w:rPr>
              <w:br/>
              <w:t>Fecha de nacimiento = 1/5/2003</w:t>
            </w:r>
            <w:r w:rsidRPr="00DB3264">
              <w:rPr>
                <w:sz w:val="20"/>
                <w:szCs w:val="20"/>
              </w:rPr>
              <w:br/>
              <w:t>Correo = sofia@gmail</w:t>
            </w:r>
            <w:r w:rsidRPr="00DB3264">
              <w:rPr>
                <w:sz w:val="20"/>
                <w:szCs w:val="20"/>
              </w:rPr>
              <w:br/>
              <w:t>Teléfono = 66099918</w:t>
            </w:r>
            <w:r w:rsidRPr="00DB3264">
              <w:rPr>
                <w:sz w:val="20"/>
                <w:szCs w:val="20"/>
              </w:rPr>
              <w:br/>
              <w:t xml:space="preserve">Policlínica = </w:t>
            </w:r>
            <w:r w:rsidRPr="00DB3264">
              <w:rPr>
                <w:sz w:val="20"/>
                <w:szCs w:val="20"/>
              </w:rPr>
              <w:lastRenderedPageBreak/>
              <w:t>Complejo Hospitalario Arnulfo Arias</w:t>
            </w:r>
            <w:r w:rsidRPr="00DB3264">
              <w:rPr>
                <w:sz w:val="20"/>
                <w:szCs w:val="20"/>
              </w:rPr>
              <w:br/>
              <w:t>Especialidad = Neurología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31F1780" w14:textId="77777777" w:rsidR="00DB3264" w:rsidRPr="00DB3264" w:rsidRDefault="00DB3264" w:rsidP="00DB3264">
            <w:pPr>
              <w:spacing w:after="0" w:line="240" w:lineRule="auto"/>
              <w:ind w:firstLine="0"/>
              <w:jc w:val="left"/>
              <w:rPr>
                <w:sz w:val="20"/>
                <w:szCs w:val="20"/>
              </w:rPr>
            </w:pPr>
            <w:r w:rsidRPr="00DB3264">
              <w:rPr>
                <w:sz w:val="20"/>
                <w:szCs w:val="20"/>
              </w:rPr>
              <w:lastRenderedPageBreak/>
              <w:t>Passed</w:t>
            </w:r>
          </w:p>
        </w:tc>
      </w:tr>
      <w:tr w:rsidR="00DB3264" w:rsidRPr="00DB3264" w14:paraId="43A3880C"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38AFDBA" w14:textId="77777777" w:rsidR="00DB3264" w:rsidRPr="00DB3264" w:rsidRDefault="00DB3264" w:rsidP="00DB3264">
            <w:pPr>
              <w:spacing w:after="0" w:line="240" w:lineRule="auto"/>
              <w:ind w:firstLine="0"/>
              <w:jc w:val="left"/>
              <w:rPr>
                <w:sz w:val="20"/>
                <w:szCs w:val="20"/>
              </w:rPr>
            </w:pPr>
            <w:r w:rsidRPr="00DB3264">
              <w:rPr>
                <w:sz w:val="20"/>
                <w:szCs w:val="20"/>
              </w:rPr>
              <w: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634CBEC"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“Enviar Solicitud”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27FE03F"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"El formato del correo no es válido”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ECA9D9E"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E0D69DF"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73A70DBF"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6AC74CF9"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34" w:name="_Toc90609619"/>
      <w:r w:rsidRPr="00DB3264">
        <w:rPr>
          <w:rFonts w:eastAsia="Times New Roman" w:cs="Arial"/>
          <w:b/>
          <w:bCs/>
          <w:i/>
          <w:iCs/>
          <w:sz w:val="24"/>
          <w:szCs w:val="24"/>
          <w:lang w:val="es-419" w:eastAsia="es-419"/>
        </w:rPr>
        <w:t>Test TC:325-CP007 - Campo vacío: "Correo"</w:t>
      </w:r>
      <w:bookmarkEnd w:id="34"/>
    </w:p>
    <w:tbl>
      <w:tblPr>
        <w:tblW w:w="5000" w:type="pct"/>
        <w:tblLook w:val="04A0" w:firstRow="1" w:lastRow="0" w:firstColumn="1" w:lastColumn="0" w:noHBand="0" w:noVBand="1"/>
      </w:tblPr>
      <w:tblGrid>
        <w:gridCol w:w="2598"/>
        <w:gridCol w:w="2598"/>
        <w:gridCol w:w="2045"/>
        <w:gridCol w:w="1597"/>
      </w:tblGrid>
      <w:tr w:rsidR="00DB3264" w:rsidRPr="00DB3264" w14:paraId="46421465" w14:textId="77777777" w:rsidTr="00DB3264">
        <w:tc>
          <w:tcPr>
            <w:tcW w:w="0" w:type="auto"/>
            <w:tcMar>
              <w:top w:w="15" w:type="dxa"/>
              <w:left w:w="15" w:type="dxa"/>
              <w:bottom w:w="15" w:type="dxa"/>
              <w:right w:w="15" w:type="dxa"/>
            </w:tcMar>
            <w:vAlign w:val="center"/>
            <w:hideMark/>
          </w:tcPr>
          <w:p w14:paraId="7AE0DE92"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1FC77975"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428B3F11"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72FF468A"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1A1F5BC8" w14:textId="77777777" w:rsidTr="00DB3264">
        <w:tc>
          <w:tcPr>
            <w:tcW w:w="0" w:type="auto"/>
            <w:tcMar>
              <w:top w:w="15" w:type="dxa"/>
              <w:left w:w="15" w:type="dxa"/>
              <w:bottom w:w="15" w:type="dxa"/>
              <w:right w:w="15" w:type="dxa"/>
            </w:tcMar>
            <w:vAlign w:val="center"/>
            <w:hideMark/>
          </w:tcPr>
          <w:p w14:paraId="70152EB2"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77AD51DB"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4F2A2DAD"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20272E13"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1F643E17" w14:textId="77777777" w:rsidTr="00DB3264">
        <w:tc>
          <w:tcPr>
            <w:tcW w:w="0" w:type="auto"/>
            <w:tcMar>
              <w:top w:w="15" w:type="dxa"/>
              <w:left w:w="15" w:type="dxa"/>
              <w:bottom w:w="15" w:type="dxa"/>
              <w:right w:w="15" w:type="dxa"/>
            </w:tcMar>
            <w:vAlign w:val="center"/>
            <w:hideMark/>
          </w:tcPr>
          <w:p w14:paraId="4010C912"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5EFE80F8"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64A6843B"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632BB8FA"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690E74B4" w14:textId="77777777" w:rsidTr="00DB3264">
        <w:tc>
          <w:tcPr>
            <w:tcW w:w="0" w:type="auto"/>
            <w:tcMar>
              <w:top w:w="15" w:type="dxa"/>
              <w:left w:w="15" w:type="dxa"/>
              <w:bottom w:w="15" w:type="dxa"/>
              <w:right w:w="15" w:type="dxa"/>
            </w:tcMar>
            <w:vAlign w:val="center"/>
            <w:hideMark/>
          </w:tcPr>
          <w:p w14:paraId="63AEC814"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433E8B4C"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5172A8E4"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36C61B34"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0E05D2EA" w14:textId="77777777" w:rsidTr="00DB3264">
        <w:tc>
          <w:tcPr>
            <w:tcW w:w="0" w:type="auto"/>
            <w:tcMar>
              <w:top w:w="15" w:type="dxa"/>
              <w:left w:w="15" w:type="dxa"/>
              <w:bottom w:w="15" w:type="dxa"/>
              <w:right w:w="15" w:type="dxa"/>
            </w:tcMar>
            <w:vAlign w:val="center"/>
            <w:hideMark/>
          </w:tcPr>
          <w:p w14:paraId="6A9FFCEC"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16B6DA48"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7FE0A8E3"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68BBF729"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4F820067" w14:textId="77777777" w:rsidTr="00DB3264">
        <w:tc>
          <w:tcPr>
            <w:tcW w:w="0" w:type="auto"/>
            <w:tcMar>
              <w:top w:w="15" w:type="dxa"/>
              <w:left w:w="15" w:type="dxa"/>
              <w:bottom w:w="15" w:type="dxa"/>
              <w:right w:w="15" w:type="dxa"/>
            </w:tcMar>
            <w:vAlign w:val="center"/>
            <w:hideMark/>
          </w:tcPr>
          <w:p w14:paraId="1079078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0E2228C0"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2022"/>
        <w:gridCol w:w="2578"/>
        <w:gridCol w:w="2103"/>
        <w:gridCol w:w="1382"/>
      </w:tblGrid>
      <w:tr w:rsidR="00DB3264" w:rsidRPr="00DB3264" w14:paraId="21C20536"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956412A"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D0EC89E"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B331F82"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34C63FE"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4A4CFBA"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615B068E"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B4EBF03"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gridSpan w:val="3"/>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7029A21" w14:textId="77777777" w:rsidR="00DB3264" w:rsidRPr="00DB3264" w:rsidRDefault="00DB3264" w:rsidP="00DB3264">
            <w:pPr>
              <w:spacing w:after="40" w:line="240" w:lineRule="auto"/>
              <w:ind w:firstLine="0"/>
              <w:jc w:val="left"/>
              <w:rPr>
                <w:sz w:val="20"/>
                <w:szCs w:val="20"/>
              </w:rPr>
            </w:pPr>
            <w:r w:rsidRPr="00DB3264">
              <w:rPr>
                <w:sz w:val="20"/>
                <w:szCs w:val="20"/>
              </w:rPr>
              <w:t>Call'Ingresar al sitio web'</w:t>
            </w:r>
            <w:r w:rsidRPr="00DB3264">
              <w:rPr>
                <w:i/>
                <w:iCs/>
                <w:sz w:val="20"/>
                <w:szCs w:val="20"/>
              </w:rPr>
              <w:t>withurl= 'localhost',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9DF94C5" w14:textId="77777777" w:rsidR="00DB3264" w:rsidRPr="00DB3264" w:rsidRDefault="00DB3264" w:rsidP="00DB3264">
            <w:pPr>
              <w:spacing w:after="40" w:line="240" w:lineRule="auto"/>
              <w:ind w:firstLine="0"/>
              <w:jc w:val="left"/>
              <w:rPr>
                <w:sz w:val="20"/>
                <w:szCs w:val="20"/>
              </w:rPr>
            </w:pPr>
            <w:r w:rsidRPr="00DB3264">
              <w:rPr>
                <w:sz w:val="20"/>
                <w:szCs w:val="20"/>
              </w:rPr>
              <w:t>N/A</w:t>
            </w:r>
          </w:p>
        </w:tc>
      </w:tr>
      <w:tr w:rsidR="00DB3264" w:rsidRPr="00DB3264" w14:paraId="655101EF"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C17703D" w14:textId="77777777" w:rsidR="00DB3264" w:rsidRPr="00DB3264" w:rsidRDefault="00DB3264" w:rsidP="00DB3264">
            <w:pPr>
              <w:spacing w:after="4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A39E1A0"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“paciente registrado" que se despliega del botón “Programar cita médica”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9918E92"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“Numero de cedula”, “Fecha de Nacimiento”, “Correo”, “Teléfono”, “Policlínica” y “Especialidad”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017298B"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3A17D4F"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411007B6"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FC41D8A"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1AE30AA"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28DDB93"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72D6CDF" w14:textId="77777777" w:rsidR="00DB3264" w:rsidRPr="00DB3264" w:rsidRDefault="00DB3264" w:rsidP="00DB3264">
            <w:pPr>
              <w:spacing w:before="100" w:after="100" w:line="240" w:lineRule="auto"/>
              <w:ind w:firstLine="0"/>
              <w:jc w:val="left"/>
              <w:rPr>
                <w:sz w:val="20"/>
                <w:szCs w:val="20"/>
              </w:rPr>
            </w:pPr>
            <w:r w:rsidRPr="00DB3264">
              <w:rPr>
                <w:sz w:val="20"/>
                <w:szCs w:val="20"/>
              </w:rPr>
              <w:t>Cédula = 8-123-1235 </w:t>
            </w:r>
          </w:p>
          <w:p w14:paraId="64B67203" w14:textId="77777777" w:rsidR="00DB3264" w:rsidRPr="00DB3264" w:rsidRDefault="00DB3264" w:rsidP="00DB3264">
            <w:pPr>
              <w:spacing w:before="100" w:after="100" w:line="240" w:lineRule="auto"/>
              <w:ind w:firstLine="0"/>
              <w:jc w:val="left"/>
              <w:rPr>
                <w:sz w:val="20"/>
                <w:szCs w:val="20"/>
              </w:rPr>
            </w:pPr>
            <w:r w:rsidRPr="00DB3264">
              <w:rPr>
                <w:sz w:val="20"/>
                <w:szCs w:val="20"/>
              </w:rPr>
              <w:t>@Fecha de nacimiento = 1/5/2003 </w:t>
            </w:r>
          </w:p>
          <w:p w14:paraId="4640D679" w14:textId="77777777" w:rsidR="00DB3264" w:rsidRPr="00DB3264" w:rsidRDefault="00DB3264" w:rsidP="00DB3264">
            <w:pPr>
              <w:spacing w:before="100" w:after="100" w:line="240" w:lineRule="auto"/>
              <w:ind w:firstLine="0"/>
              <w:jc w:val="left"/>
              <w:rPr>
                <w:sz w:val="20"/>
                <w:szCs w:val="20"/>
              </w:rPr>
            </w:pPr>
            <w:r w:rsidRPr="00DB3264">
              <w:rPr>
                <w:sz w:val="20"/>
                <w:szCs w:val="20"/>
              </w:rPr>
              <w:t>@Correo = @ Teléfono = 66099918 @ Policlínica = Complejo Hospitalario Arnulfo Arias   </w:t>
            </w:r>
            <w:r w:rsidRPr="00DB3264">
              <w:rPr>
                <w:sz w:val="20"/>
                <w:szCs w:val="20"/>
              </w:rPr>
              <w:br/>
              <w:t>Especialidad = Neurología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070C3B0"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329A88FE"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F04A39E" w14:textId="77777777" w:rsidR="00DB3264" w:rsidRPr="00DB3264" w:rsidRDefault="00DB3264" w:rsidP="00DB3264">
            <w:pPr>
              <w:spacing w:after="0" w:line="240" w:lineRule="auto"/>
              <w:ind w:firstLine="0"/>
              <w:jc w:val="left"/>
              <w:rPr>
                <w:sz w:val="20"/>
                <w:szCs w:val="20"/>
              </w:rPr>
            </w:pPr>
            <w:r w:rsidRPr="00DB3264">
              <w:rPr>
                <w:sz w:val="20"/>
                <w:szCs w:val="20"/>
              </w:rPr>
              <w: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005975A"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“Enviar Solicitud”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18C1EF4"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"El campo correo no puede estar vacío”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78C4684"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B7A018F"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6D863B08"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51939C0A"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35" w:name="_Toc90609620"/>
      <w:r w:rsidRPr="00DB3264">
        <w:rPr>
          <w:rFonts w:eastAsia="Times New Roman" w:cs="Arial"/>
          <w:b/>
          <w:bCs/>
          <w:i/>
          <w:iCs/>
          <w:sz w:val="24"/>
          <w:szCs w:val="24"/>
          <w:lang w:val="es-419" w:eastAsia="es-419"/>
        </w:rPr>
        <w:t>Test TC:326-CP008 - Menor a 6 valores: "Teléfono"</w:t>
      </w:r>
      <w:bookmarkEnd w:id="35"/>
      <w:r w:rsidRPr="00DB3264">
        <w:rPr>
          <w:rFonts w:eastAsia="Times New Roman" w:cs="Arial"/>
          <w:b/>
          <w:bCs/>
          <w:i/>
          <w:iCs/>
          <w:sz w:val="24"/>
          <w:szCs w:val="24"/>
          <w:lang w:val="es-419" w:eastAsia="es-419"/>
        </w:rPr>
        <w:t xml:space="preserve"> </w:t>
      </w:r>
    </w:p>
    <w:tbl>
      <w:tblPr>
        <w:tblW w:w="5000" w:type="pct"/>
        <w:tblLook w:val="04A0" w:firstRow="1" w:lastRow="0" w:firstColumn="1" w:lastColumn="0" w:noHBand="0" w:noVBand="1"/>
      </w:tblPr>
      <w:tblGrid>
        <w:gridCol w:w="2598"/>
        <w:gridCol w:w="2598"/>
        <w:gridCol w:w="2045"/>
        <w:gridCol w:w="1597"/>
      </w:tblGrid>
      <w:tr w:rsidR="00DB3264" w:rsidRPr="00DB3264" w14:paraId="3E06FC1E" w14:textId="77777777" w:rsidTr="00DB3264">
        <w:tc>
          <w:tcPr>
            <w:tcW w:w="0" w:type="auto"/>
            <w:tcMar>
              <w:top w:w="15" w:type="dxa"/>
              <w:left w:w="15" w:type="dxa"/>
              <w:bottom w:w="15" w:type="dxa"/>
              <w:right w:w="15" w:type="dxa"/>
            </w:tcMar>
            <w:vAlign w:val="center"/>
            <w:hideMark/>
          </w:tcPr>
          <w:p w14:paraId="26D60879"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7C0FBF74"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0330B982"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7F496725"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0EC1A995" w14:textId="77777777" w:rsidTr="00DB3264">
        <w:tc>
          <w:tcPr>
            <w:tcW w:w="0" w:type="auto"/>
            <w:tcMar>
              <w:top w:w="15" w:type="dxa"/>
              <w:left w:w="15" w:type="dxa"/>
              <w:bottom w:w="15" w:type="dxa"/>
              <w:right w:w="15" w:type="dxa"/>
            </w:tcMar>
            <w:vAlign w:val="center"/>
            <w:hideMark/>
          </w:tcPr>
          <w:p w14:paraId="2D02D74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lastRenderedPageBreak/>
              <w:t>Type:</w:t>
            </w:r>
          </w:p>
        </w:tc>
        <w:tc>
          <w:tcPr>
            <w:tcW w:w="0" w:type="auto"/>
            <w:tcMar>
              <w:top w:w="15" w:type="dxa"/>
              <w:left w:w="15" w:type="dxa"/>
              <w:bottom w:w="15" w:type="dxa"/>
              <w:right w:w="15" w:type="dxa"/>
            </w:tcMar>
            <w:vAlign w:val="center"/>
            <w:hideMark/>
          </w:tcPr>
          <w:p w14:paraId="61088F9C"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207A39F4"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0C0DF6CC"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20AB7764" w14:textId="77777777" w:rsidTr="00DB3264">
        <w:tc>
          <w:tcPr>
            <w:tcW w:w="0" w:type="auto"/>
            <w:tcMar>
              <w:top w:w="15" w:type="dxa"/>
              <w:left w:w="15" w:type="dxa"/>
              <w:bottom w:w="15" w:type="dxa"/>
              <w:right w:w="15" w:type="dxa"/>
            </w:tcMar>
            <w:vAlign w:val="center"/>
            <w:hideMark/>
          </w:tcPr>
          <w:p w14:paraId="369378D2"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528ED2E6"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4C3DADC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753F83AD"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3D41185F" w14:textId="77777777" w:rsidTr="00DB3264">
        <w:tc>
          <w:tcPr>
            <w:tcW w:w="0" w:type="auto"/>
            <w:tcMar>
              <w:top w:w="15" w:type="dxa"/>
              <w:left w:w="15" w:type="dxa"/>
              <w:bottom w:w="15" w:type="dxa"/>
              <w:right w:w="15" w:type="dxa"/>
            </w:tcMar>
            <w:vAlign w:val="center"/>
            <w:hideMark/>
          </w:tcPr>
          <w:p w14:paraId="6D0FEE66"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1739AC4E"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1A93D98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350C8B19"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40FDFBEE" w14:textId="77777777" w:rsidTr="00DB3264">
        <w:tc>
          <w:tcPr>
            <w:tcW w:w="0" w:type="auto"/>
            <w:tcMar>
              <w:top w:w="15" w:type="dxa"/>
              <w:left w:w="15" w:type="dxa"/>
              <w:bottom w:w="15" w:type="dxa"/>
              <w:right w:w="15" w:type="dxa"/>
            </w:tcMar>
            <w:vAlign w:val="center"/>
            <w:hideMark/>
          </w:tcPr>
          <w:p w14:paraId="0550C9A2"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07540C85"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3E70F46D"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0E5DD696"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576352A2" w14:textId="77777777" w:rsidTr="00DB3264">
        <w:tc>
          <w:tcPr>
            <w:tcW w:w="0" w:type="auto"/>
            <w:tcMar>
              <w:top w:w="15" w:type="dxa"/>
              <w:left w:w="15" w:type="dxa"/>
              <w:bottom w:w="15" w:type="dxa"/>
              <w:right w:w="15" w:type="dxa"/>
            </w:tcMar>
            <w:vAlign w:val="center"/>
            <w:hideMark/>
          </w:tcPr>
          <w:p w14:paraId="6AB69F38"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7B07054D"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1928"/>
        <w:gridCol w:w="2460"/>
        <w:gridCol w:w="2315"/>
        <w:gridCol w:w="1382"/>
      </w:tblGrid>
      <w:tr w:rsidR="00DB3264" w:rsidRPr="00DB3264" w14:paraId="222530F1"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865EDD7"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962148B"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2BADE41"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5ED4193"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9F975B3"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00A59113"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7D34A06"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gridSpan w:val="3"/>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FCB6BB2" w14:textId="77777777" w:rsidR="00DB3264" w:rsidRPr="00DB3264" w:rsidRDefault="00DB3264" w:rsidP="00DB3264">
            <w:pPr>
              <w:spacing w:after="40" w:line="240" w:lineRule="auto"/>
              <w:ind w:firstLine="0"/>
              <w:jc w:val="left"/>
              <w:rPr>
                <w:sz w:val="20"/>
                <w:szCs w:val="20"/>
              </w:rPr>
            </w:pPr>
            <w:r w:rsidRPr="00DB3264">
              <w:rPr>
                <w:sz w:val="20"/>
                <w:szCs w:val="20"/>
              </w:rPr>
              <w:t>Call'Ingresar al sitio web'</w:t>
            </w:r>
            <w:r w:rsidRPr="00DB3264">
              <w:rPr>
                <w:i/>
                <w:iCs/>
                <w:sz w:val="20"/>
                <w:szCs w:val="20"/>
              </w:rPr>
              <w:t>withurl= 'localhost',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9EF6940" w14:textId="77777777" w:rsidR="00DB3264" w:rsidRPr="00DB3264" w:rsidRDefault="00DB3264" w:rsidP="00DB3264">
            <w:pPr>
              <w:spacing w:after="40" w:line="240" w:lineRule="auto"/>
              <w:ind w:firstLine="0"/>
              <w:jc w:val="left"/>
              <w:rPr>
                <w:sz w:val="20"/>
                <w:szCs w:val="20"/>
              </w:rPr>
            </w:pPr>
            <w:r w:rsidRPr="00DB3264">
              <w:rPr>
                <w:sz w:val="20"/>
                <w:szCs w:val="20"/>
              </w:rPr>
              <w:t>N/A</w:t>
            </w:r>
          </w:p>
        </w:tc>
      </w:tr>
      <w:tr w:rsidR="00DB3264" w:rsidRPr="00DB3264" w14:paraId="5612052B"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ABB2AB1" w14:textId="77777777" w:rsidR="00DB3264" w:rsidRPr="00DB3264" w:rsidRDefault="00DB3264" w:rsidP="00DB3264">
            <w:pPr>
              <w:spacing w:after="4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961A943"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“paciente registrado" que se despliega del botón “Programar cita médica”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2A72FEE"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“Numero de cedula”, “Fecha de Nacimiento”, “Correo”, “Teléfono”, “Policlínica” y “Especialidad”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2E686F8"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0D492D6"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3F4ADA3E"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C5D22E8"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C10E16A"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EA4961E"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B1FEB6A" w14:textId="77777777" w:rsidR="00DB3264" w:rsidRPr="00DB3264" w:rsidRDefault="00DB3264" w:rsidP="00DB3264">
            <w:pPr>
              <w:spacing w:before="100" w:after="100" w:line="240" w:lineRule="auto"/>
              <w:ind w:firstLine="0"/>
              <w:jc w:val="left"/>
              <w:rPr>
                <w:sz w:val="20"/>
                <w:szCs w:val="20"/>
              </w:rPr>
            </w:pPr>
            <w:r w:rsidRPr="00DB3264">
              <w:rPr>
                <w:sz w:val="20"/>
                <w:szCs w:val="20"/>
              </w:rPr>
              <w:t>Cédula = 8-123-1235</w:t>
            </w:r>
            <w:r w:rsidRPr="00DB3264">
              <w:rPr>
                <w:sz w:val="20"/>
                <w:szCs w:val="20"/>
              </w:rPr>
              <w:br/>
              <w:t>Fecha de nacimiento = 1/5/2003</w:t>
            </w:r>
            <w:r w:rsidRPr="00DB3264">
              <w:rPr>
                <w:sz w:val="20"/>
                <w:szCs w:val="20"/>
              </w:rPr>
              <w:br/>
              <w:t>Correo = sofia@gmail.com</w:t>
            </w:r>
            <w:r w:rsidRPr="00DB3264">
              <w:rPr>
                <w:sz w:val="20"/>
                <w:szCs w:val="20"/>
              </w:rPr>
              <w:br/>
              <w:t>Teléfono = 660999</w:t>
            </w:r>
            <w:r w:rsidRPr="00DB3264">
              <w:rPr>
                <w:sz w:val="20"/>
                <w:szCs w:val="20"/>
              </w:rPr>
              <w:br/>
              <w:t>Policlínica = Complejo Hospitalario Arnulfo Arias</w:t>
            </w:r>
            <w:r w:rsidRPr="00DB3264">
              <w:rPr>
                <w:sz w:val="20"/>
                <w:szCs w:val="20"/>
              </w:rPr>
              <w:br/>
              <w:t>Especialidad = Neurología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2973EA3"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6F4969BE"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5A34CFF" w14:textId="77777777" w:rsidR="00DB3264" w:rsidRPr="00DB3264" w:rsidRDefault="00DB3264" w:rsidP="00DB3264">
            <w:pPr>
              <w:spacing w:after="0" w:line="240" w:lineRule="auto"/>
              <w:ind w:firstLine="0"/>
              <w:jc w:val="left"/>
              <w:rPr>
                <w:sz w:val="20"/>
                <w:szCs w:val="20"/>
              </w:rPr>
            </w:pPr>
            <w:r w:rsidRPr="00DB3264">
              <w:rPr>
                <w:sz w:val="20"/>
                <w:szCs w:val="20"/>
              </w:rPr>
              <w: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4CDAF9F"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“Enviar Solicitud”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1D7508F"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"El campo número debe tener de 6 a 9 caracteres numéricos”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C3A6A12"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8041294"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6E6A7DC8"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066840E5"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36" w:name="_Toc90609621"/>
      <w:r w:rsidRPr="00DB3264">
        <w:rPr>
          <w:rFonts w:eastAsia="Times New Roman" w:cs="Arial"/>
          <w:b/>
          <w:bCs/>
          <w:i/>
          <w:iCs/>
          <w:sz w:val="24"/>
          <w:szCs w:val="24"/>
          <w:lang w:val="es-419" w:eastAsia="es-419"/>
        </w:rPr>
        <w:t>Test TC:336-CP009 - Mayor a 9 valores: "Teléfono"</w:t>
      </w:r>
      <w:bookmarkEnd w:id="36"/>
      <w:r w:rsidRPr="00DB3264">
        <w:rPr>
          <w:rFonts w:eastAsia="Times New Roman" w:cs="Arial"/>
          <w:b/>
          <w:bCs/>
          <w:i/>
          <w:iCs/>
          <w:sz w:val="24"/>
          <w:szCs w:val="24"/>
          <w:lang w:val="es-419" w:eastAsia="es-419"/>
        </w:rPr>
        <w:t xml:space="preserve"> </w:t>
      </w:r>
    </w:p>
    <w:tbl>
      <w:tblPr>
        <w:tblW w:w="5000" w:type="pct"/>
        <w:tblLook w:val="04A0" w:firstRow="1" w:lastRow="0" w:firstColumn="1" w:lastColumn="0" w:noHBand="0" w:noVBand="1"/>
      </w:tblPr>
      <w:tblGrid>
        <w:gridCol w:w="2598"/>
        <w:gridCol w:w="2598"/>
        <w:gridCol w:w="2045"/>
        <w:gridCol w:w="1597"/>
      </w:tblGrid>
      <w:tr w:rsidR="00DB3264" w:rsidRPr="00DB3264" w14:paraId="6A41F636" w14:textId="77777777" w:rsidTr="00DB3264">
        <w:tc>
          <w:tcPr>
            <w:tcW w:w="0" w:type="auto"/>
            <w:tcMar>
              <w:top w:w="15" w:type="dxa"/>
              <w:left w:w="15" w:type="dxa"/>
              <w:bottom w:w="15" w:type="dxa"/>
              <w:right w:w="15" w:type="dxa"/>
            </w:tcMar>
            <w:vAlign w:val="center"/>
            <w:hideMark/>
          </w:tcPr>
          <w:p w14:paraId="688E3F92"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3429AE97"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3E1B9592"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4345DD27"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22D87DBD" w14:textId="77777777" w:rsidTr="00DB3264">
        <w:tc>
          <w:tcPr>
            <w:tcW w:w="0" w:type="auto"/>
            <w:tcMar>
              <w:top w:w="15" w:type="dxa"/>
              <w:left w:w="15" w:type="dxa"/>
              <w:bottom w:w="15" w:type="dxa"/>
              <w:right w:w="15" w:type="dxa"/>
            </w:tcMar>
            <w:vAlign w:val="center"/>
            <w:hideMark/>
          </w:tcPr>
          <w:p w14:paraId="7F8F55AC"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38D6A271"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1D22A5BD"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553D1196"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085F9131" w14:textId="77777777" w:rsidTr="00DB3264">
        <w:tc>
          <w:tcPr>
            <w:tcW w:w="0" w:type="auto"/>
            <w:tcMar>
              <w:top w:w="15" w:type="dxa"/>
              <w:left w:w="15" w:type="dxa"/>
              <w:bottom w:w="15" w:type="dxa"/>
              <w:right w:w="15" w:type="dxa"/>
            </w:tcMar>
            <w:vAlign w:val="center"/>
            <w:hideMark/>
          </w:tcPr>
          <w:p w14:paraId="665C71C2"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0384FEDD"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20322088"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3E16B662"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5E0B5567" w14:textId="77777777" w:rsidTr="00DB3264">
        <w:tc>
          <w:tcPr>
            <w:tcW w:w="0" w:type="auto"/>
            <w:tcMar>
              <w:top w:w="15" w:type="dxa"/>
              <w:left w:w="15" w:type="dxa"/>
              <w:bottom w:w="15" w:type="dxa"/>
              <w:right w:w="15" w:type="dxa"/>
            </w:tcMar>
            <w:vAlign w:val="center"/>
            <w:hideMark/>
          </w:tcPr>
          <w:p w14:paraId="5551B222"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3A2B9812"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3575BC96"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00D09C5D"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47F0E762" w14:textId="77777777" w:rsidTr="00DB3264">
        <w:tc>
          <w:tcPr>
            <w:tcW w:w="0" w:type="auto"/>
            <w:tcMar>
              <w:top w:w="15" w:type="dxa"/>
              <w:left w:w="15" w:type="dxa"/>
              <w:bottom w:w="15" w:type="dxa"/>
              <w:right w:w="15" w:type="dxa"/>
            </w:tcMar>
            <w:vAlign w:val="center"/>
            <w:hideMark/>
          </w:tcPr>
          <w:p w14:paraId="73D84468"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4AC535FA"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0AB49CC1"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4DEE3EED"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267B98B1" w14:textId="77777777" w:rsidTr="00DB3264">
        <w:tc>
          <w:tcPr>
            <w:tcW w:w="0" w:type="auto"/>
            <w:tcMar>
              <w:top w:w="15" w:type="dxa"/>
              <w:left w:w="15" w:type="dxa"/>
              <w:bottom w:w="15" w:type="dxa"/>
              <w:right w:w="15" w:type="dxa"/>
            </w:tcMar>
            <w:vAlign w:val="center"/>
            <w:hideMark/>
          </w:tcPr>
          <w:p w14:paraId="7FE979E8"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3AF6BB48"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1928"/>
        <w:gridCol w:w="2460"/>
        <w:gridCol w:w="2315"/>
        <w:gridCol w:w="1382"/>
      </w:tblGrid>
      <w:tr w:rsidR="00DB3264" w:rsidRPr="00DB3264" w14:paraId="7543EF17"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E9D887A"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C89A9C8"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8432211"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27EB9CD"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2AA95DC"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6514EA10"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A3831DA"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gridSpan w:val="3"/>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8DD52A2" w14:textId="77777777" w:rsidR="00DB3264" w:rsidRPr="00DB3264" w:rsidRDefault="00DB3264" w:rsidP="00DB3264">
            <w:pPr>
              <w:spacing w:after="40" w:line="240" w:lineRule="auto"/>
              <w:ind w:firstLine="0"/>
              <w:jc w:val="left"/>
              <w:rPr>
                <w:sz w:val="20"/>
                <w:szCs w:val="20"/>
              </w:rPr>
            </w:pPr>
            <w:r w:rsidRPr="00DB3264">
              <w:rPr>
                <w:sz w:val="20"/>
                <w:szCs w:val="20"/>
              </w:rPr>
              <w:t>Call'Ingresar al sitio web'</w:t>
            </w:r>
            <w:r w:rsidRPr="00DB3264">
              <w:rPr>
                <w:i/>
                <w:iCs/>
                <w:sz w:val="20"/>
                <w:szCs w:val="20"/>
              </w:rPr>
              <w:t>withurl= 'localhost',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DB7F3E9" w14:textId="77777777" w:rsidR="00DB3264" w:rsidRPr="00DB3264" w:rsidRDefault="00DB3264" w:rsidP="00DB3264">
            <w:pPr>
              <w:spacing w:after="40" w:line="240" w:lineRule="auto"/>
              <w:ind w:firstLine="0"/>
              <w:jc w:val="left"/>
              <w:rPr>
                <w:sz w:val="20"/>
                <w:szCs w:val="20"/>
              </w:rPr>
            </w:pPr>
            <w:r w:rsidRPr="00DB3264">
              <w:rPr>
                <w:sz w:val="20"/>
                <w:szCs w:val="20"/>
              </w:rPr>
              <w:t>N/A</w:t>
            </w:r>
          </w:p>
        </w:tc>
      </w:tr>
      <w:tr w:rsidR="00DB3264" w:rsidRPr="00DB3264" w14:paraId="00C772AD"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E645F65" w14:textId="77777777" w:rsidR="00DB3264" w:rsidRPr="00DB3264" w:rsidRDefault="00DB3264" w:rsidP="00DB3264">
            <w:pPr>
              <w:spacing w:after="4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BACA200" w14:textId="77777777" w:rsidR="00DB3264" w:rsidRPr="00DB3264" w:rsidRDefault="00DB3264" w:rsidP="00DB3264">
            <w:pPr>
              <w:spacing w:before="100" w:after="100" w:line="240" w:lineRule="auto"/>
              <w:ind w:firstLine="0"/>
              <w:jc w:val="left"/>
              <w:rPr>
                <w:sz w:val="20"/>
                <w:szCs w:val="20"/>
              </w:rPr>
            </w:pPr>
            <w:r w:rsidRPr="00DB3264">
              <w:rPr>
                <w:sz w:val="20"/>
                <w:szCs w:val="20"/>
              </w:rPr>
              <w:t xml:space="preserve">Selecciona la opción “paciente registrado" que se despliega del botón </w:t>
            </w:r>
            <w:r w:rsidRPr="00DB3264">
              <w:rPr>
                <w:sz w:val="20"/>
                <w:szCs w:val="20"/>
              </w:rPr>
              <w:lastRenderedPageBreak/>
              <w:t>“Programar cita médica”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8CF9AAA" w14:textId="77777777" w:rsidR="00DB3264" w:rsidRPr="00DB3264" w:rsidRDefault="00DB3264" w:rsidP="00DB3264">
            <w:pPr>
              <w:spacing w:before="100" w:after="100" w:line="240" w:lineRule="auto"/>
              <w:ind w:firstLine="0"/>
              <w:jc w:val="left"/>
              <w:rPr>
                <w:sz w:val="20"/>
                <w:szCs w:val="20"/>
              </w:rPr>
            </w:pPr>
            <w:r w:rsidRPr="00DB3264">
              <w:rPr>
                <w:sz w:val="20"/>
                <w:szCs w:val="20"/>
              </w:rPr>
              <w:lastRenderedPageBreak/>
              <w:t xml:space="preserve">Se muestran los campos “Numero de cedula”, “Fecha de Nacimiento”, “Correo”, “Teléfono”, </w:t>
            </w:r>
            <w:r w:rsidRPr="00DB3264">
              <w:rPr>
                <w:sz w:val="20"/>
                <w:szCs w:val="20"/>
              </w:rPr>
              <w:lastRenderedPageBreak/>
              <w:t>“Policlínica” y “Especialidad”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F6D3C3B"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CAC806B"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7439AC24"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E86F63D"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AA1867D"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1B11FE2"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320FCF7" w14:textId="77777777" w:rsidR="00DB3264" w:rsidRPr="00DB3264" w:rsidRDefault="00DB3264" w:rsidP="00DB3264">
            <w:pPr>
              <w:spacing w:before="100" w:after="100" w:line="240" w:lineRule="auto"/>
              <w:ind w:firstLine="0"/>
              <w:jc w:val="left"/>
              <w:rPr>
                <w:sz w:val="20"/>
                <w:szCs w:val="20"/>
              </w:rPr>
            </w:pPr>
            <w:r w:rsidRPr="00DB3264">
              <w:rPr>
                <w:sz w:val="20"/>
                <w:szCs w:val="20"/>
              </w:rPr>
              <w:t>Cédula = 8-123-1235</w:t>
            </w:r>
            <w:r w:rsidRPr="00DB3264">
              <w:rPr>
                <w:sz w:val="20"/>
                <w:szCs w:val="20"/>
              </w:rPr>
              <w:br/>
              <w:t>Fecha de nacimiento = 1/5/2003</w:t>
            </w:r>
            <w:r w:rsidRPr="00DB3264">
              <w:rPr>
                <w:sz w:val="20"/>
                <w:szCs w:val="20"/>
              </w:rPr>
              <w:br/>
              <w:t>Correo = sofia@gmail.com</w:t>
            </w:r>
            <w:r w:rsidRPr="00DB3264">
              <w:rPr>
                <w:sz w:val="20"/>
                <w:szCs w:val="20"/>
              </w:rPr>
              <w:br/>
              <w:t>Teléfono = 660998800</w:t>
            </w:r>
            <w:r w:rsidRPr="00DB3264">
              <w:rPr>
                <w:sz w:val="20"/>
                <w:szCs w:val="20"/>
              </w:rPr>
              <w:br/>
              <w:t>Policlínica = Complejo Hospitalario Arnulfo Arias</w:t>
            </w:r>
            <w:r w:rsidRPr="00DB3264">
              <w:rPr>
                <w:sz w:val="20"/>
                <w:szCs w:val="20"/>
              </w:rPr>
              <w:br/>
              <w:t>Especialidad = Neurología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3955DBB"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7EBA01E6"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38DDFC8" w14:textId="77777777" w:rsidR="00DB3264" w:rsidRPr="00DB3264" w:rsidRDefault="00DB3264" w:rsidP="00DB3264">
            <w:pPr>
              <w:spacing w:after="0" w:line="240" w:lineRule="auto"/>
              <w:ind w:firstLine="0"/>
              <w:jc w:val="left"/>
              <w:rPr>
                <w:sz w:val="20"/>
                <w:szCs w:val="20"/>
              </w:rPr>
            </w:pPr>
            <w:r w:rsidRPr="00DB3264">
              <w:rPr>
                <w:sz w:val="20"/>
                <w:szCs w:val="20"/>
              </w:rPr>
              <w: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4CEDB7D"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“Enviar Solicitud”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EC73077"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"El campo teléfono debe tener de 6 a 9 caracteres numéricos”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A9B07D7"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888AF4E"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40E7C818"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16F41E28"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37" w:name="_Toc90609622"/>
      <w:r w:rsidRPr="00DB3264">
        <w:rPr>
          <w:rFonts w:eastAsia="Times New Roman" w:cs="Arial"/>
          <w:b/>
          <w:bCs/>
          <w:i/>
          <w:iCs/>
          <w:sz w:val="24"/>
          <w:szCs w:val="24"/>
          <w:lang w:val="es-419" w:eastAsia="es-419"/>
        </w:rPr>
        <w:t>Test TC:327-CP010 - Campo vacío: "Teléfono"</w:t>
      </w:r>
      <w:bookmarkEnd w:id="37"/>
    </w:p>
    <w:tbl>
      <w:tblPr>
        <w:tblW w:w="5000" w:type="pct"/>
        <w:tblLook w:val="04A0" w:firstRow="1" w:lastRow="0" w:firstColumn="1" w:lastColumn="0" w:noHBand="0" w:noVBand="1"/>
      </w:tblPr>
      <w:tblGrid>
        <w:gridCol w:w="2598"/>
        <w:gridCol w:w="2598"/>
        <w:gridCol w:w="2045"/>
        <w:gridCol w:w="1597"/>
      </w:tblGrid>
      <w:tr w:rsidR="00DB3264" w:rsidRPr="00DB3264" w14:paraId="50381AE6" w14:textId="77777777" w:rsidTr="00DB3264">
        <w:tc>
          <w:tcPr>
            <w:tcW w:w="0" w:type="auto"/>
            <w:tcMar>
              <w:top w:w="15" w:type="dxa"/>
              <w:left w:w="15" w:type="dxa"/>
              <w:bottom w:w="15" w:type="dxa"/>
              <w:right w:w="15" w:type="dxa"/>
            </w:tcMar>
            <w:vAlign w:val="center"/>
            <w:hideMark/>
          </w:tcPr>
          <w:p w14:paraId="2E35AB6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5BFDD4E7"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33DD8221"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53D5E828"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53809CEF" w14:textId="77777777" w:rsidTr="00DB3264">
        <w:tc>
          <w:tcPr>
            <w:tcW w:w="0" w:type="auto"/>
            <w:tcMar>
              <w:top w:w="15" w:type="dxa"/>
              <w:left w:w="15" w:type="dxa"/>
              <w:bottom w:w="15" w:type="dxa"/>
              <w:right w:w="15" w:type="dxa"/>
            </w:tcMar>
            <w:vAlign w:val="center"/>
            <w:hideMark/>
          </w:tcPr>
          <w:p w14:paraId="136CD7A1"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5198E872"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721A36A7"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72AF8B51"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1593BA8A" w14:textId="77777777" w:rsidTr="00DB3264">
        <w:tc>
          <w:tcPr>
            <w:tcW w:w="0" w:type="auto"/>
            <w:tcMar>
              <w:top w:w="15" w:type="dxa"/>
              <w:left w:w="15" w:type="dxa"/>
              <w:bottom w:w="15" w:type="dxa"/>
              <w:right w:w="15" w:type="dxa"/>
            </w:tcMar>
            <w:vAlign w:val="center"/>
            <w:hideMark/>
          </w:tcPr>
          <w:p w14:paraId="08115611"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1C1F8A77"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010FCB3B"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55F43B4C"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541AE956" w14:textId="77777777" w:rsidTr="00DB3264">
        <w:tc>
          <w:tcPr>
            <w:tcW w:w="0" w:type="auto"/>
            <w:tcMar>
              <w:top w:w="15" w:type="dxa"/>
              <w:left w:w="15" w:type="dxa"/>
              <w:bottom w:w="15" w:type="dxa"/>
              <w:right w:w="15" w:type="dxa"/>
            </w:tcMar>
            <w:vAlign w:val="center"/>
            <w:hideMark/>
          </w:tcPr>
          <w:p w14:paraId="5F67FC99"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335269D3"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7BB2A13C"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0EE075FB"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3440C0E6" w14:textId="77777777" w:rsidTr="00DB3264">
        <w:tc>
          <w:tcPr>
            <w:tcW w:w="0" w:type="auto"/>
            <w:tcMar>
              <w:top w:w="15" w:type="dxa"/>
              <w:left w:w="15" w:type="dxa"/>
              <w:bottom w:w="15" w:type="dxa"/>
              <w:right w:w="15" w:type="dxa"/>
            </w:tcMar>
            <w:vAlign w:val="center"/>
            <w:hideMark/>
          </w:tcPr>
          <w:p w14:paraId="27766934"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04AEA505"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3AFD5BF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24BE5146"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613BDFD2" w14:textId="77777777" w:rsidTr="00DB3264">
        <w:tc>
          <w:tcPr>
            <w:tcW w:w="0" w:type="auto"/>
            <w:tcMar>
              <w:top w:w="15" w:type="dxa"/>
              <w:left w:w="15" w:type="dxa"/>
              <w:bottom w:w="15" w:type="dxa"/>
              <w:right w:w="15" w:type="dxa"/>
            </w:tcMar>
            <w:vAlign w:val="center"/>
            <w:hideMark/>
          </w:tcPr>
          <w:p w14:paraId="3335028F"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13AFFAF9"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1928"/>
        <w:gridCol w:w="2460"/>
        <w:gridCol w:w="2315"/>
        <w:gridCol w:w="1382"/>
      </w:tblGrid>
      <w:tr w:rsidR="00DB3264" w:rsidRPr="00DB3264" w14:paraId="585B30F9"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106726D"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F609217"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6D17C09"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D902C87"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F0906EB"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1FA1CBD4"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D72A4DD"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gridSpan w:val="3"/>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22B750B" w14:textId="77777777" w:rsidR="00DB3264" w:rsidRPr="00DB3264" w:rsidRDefault="00DB3264" w:rsidP="00DB3264">
            <w:pPr>
              <w:spacing w:after="40" w:line="240" w:lineRule="auto"/>
              <w:ind w:firstLine="0"/>
              <w:jc w:val="left"/>
              <w:rPr>
                <w:sz w:val="20"/>
                <w:szCs w:val="20"/>
              </w:rPr>
            </w:pPr>
            <w:r w:rsidRPr="00DB3264">
              <w:rPr>
                <w:sz w:val="20"/>
                <w:szCs w:val="20"/>
              </w:rPr>
              <w:t>Call'Ingresar al sitio web'</w:t>
            </w:r>
            <w:r w:rsidRPr="00DB3264">
              <w:rPr>
                <w:i/>
                <w:iCs/>
                <w:sz w:val="20"/>
                <w:szCs w:val="20"/>
              </w:rPr>
              <w:t>withurl= 'localhost',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8362122" w14:textId="77777777" w:rsidR="00DB3264" w:rsidRPr="00DB3264" w:rsidRDefault="00DB3264" w:rsidP="00DB3264">
            <w:pPr>
              <w:spacing w:after="40" w:line="240" w:lineRule="auto"/>
              <w:ind w:firstLine="0"/>
              <w:jc w:val="left"/>
              <w:rPr>
                <w:sz w:val="20"/>
                <w:szCs w:val="20"/>
              </w:rPr>
            </w:pPr>
            <w:r w:rsidRPr="00DB3264">
              <w:rPr>
                <w:sz w:val="20"/>
                <w:szCs w:val="20"/>
              </w:rPr>
              <w:t>N/A</w:t>
            </w:r>
          </w:p>
        </w:tc>
      </w:tr>
      <w:tr w:rsidR="00DB3264" w:rsidRPr="00DB3264" w14:paraId="372DEB47"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D153984" w14:textId="77777777" w:rsidR="00DB3264" w:rsidRPr="00DB3264" w:rsidRDefault="00DB3264" w:rsidP="00DB3264">
            <w:pPr>
              <w:spacing w:after="4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24C4AF4"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“paciente registrado" que se despliega del botón “Programar cita médica”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3E44FDA"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“Numero de cedula”, “Fecha de Nacimiento”, “Correo”, “Teléfono”, “Policlínica” y “Especialidad”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8D83688"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9B10588"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6FE8E087"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7A7D775"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D01AD72"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467D7B0"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ECA5CB8" w14:textId="77777777" w:rsidR="00DB3264" w:rsidRPr="00DB3264" w:rsidRDefault="00DB3264" w:rsidP="00DB3264">
            <w:pPr>
              <w:spacing w:before="100" w:after="100" w:line="240" w:lineRule="auto"/>
              <w:ind w:firstLine="0"/>
              <w:jc w:val="left"/>
              <w:rPr>
                <w:sz w:val="20"/>
                <w:szCs w:val="20"/>
              </w:rPr>
            </w:pPr>
            <w:r w:rsidRPr="00DB3264">
              <w:rPr>
                <w:sz w:val="20"/>
                <w:szCs w:val="20"/>
              </w:rPr>
              <w:t>Cédula = 8-123-1235</w:t>
            </w:r>
            <w:r w:rsidRPr="00DB3264">
              <w:rPr>
                <w:sz w:val="20"/>
                <w:szCs w:val="20"/>
              </w:rPr>
              <w:br/>
              <w:t>Fecha de nacimiento = 1/5/2003</w:t>
            </w:r>
            <w:r w:rsidRPr="00DB3264">
              <w:rPr>
                <w:sz w:val="20"/>
                <w:szCs w:val="20"/>
              </w:rPr>
              <w:br/>
              <w:t>Correo = sofia@gmail.com</w:t>
            </w:r>
            <w:r w:rsidRPr="00DB3264">
              <w:rPr>
                <w:sz w:val="20"/>
                <w:szCs w:val="20"/>
              </w:rPr>
              <w:br/>
              <w:t>Teléfono = </w:t>
            </w:r>
            <w:r w:rsidRPr="00DB3264">
              <w:rPr>
                <w:sz w:val="20"/>
                <w:szCs w:val="20"/>
              </w:rPr>
              <w:br/>
              <w:t xml:space="preserve">Policlínica = Complejo Hospitalario Arnulfo </w:t>
            </w:r>
            <w:r w:rsidRPr="00DB3264">
              <w:rPr>
                <w:sz w:val="20"/>
                <w:szCs w:val="20"/>
              </w:rPr>
              <w:lastRenderedPageBreak/>
              <w:t>Arias</w:t>
            </w:r>
            <w:r w:rsidRPr="00DB3264">
              <w:rPr>
                <w:sz w:val="20"/>
                <w:szCs w:val="20"/>
              </w:rPr>
              <w:br/>
              <w:t>Especialidad = Neurología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453DA42" w14:textId="77777777" w:rsidR="00DB3264" w:rsidRPr="00DB3264" w:rsidRDefault="00DB3264" w:rsidP="00DB3264">
            <w:pPr>
              <w:spacing w:after="0" w:line="240" w:lineRule="auto"/>
              <w:ind w:firstLine="0"/>
              <w:jc w:val="left"/>
              <w:rPr>
                <w:sz w:val="20"/>
                <w:szCs w:val="20"/>
              </w:rPr>
            </w:pPr>
            <w:r w:rsidRPr="00DB3264">
              <w:rPr>
                <w:sz w:val="20"/>
                <w:szCs w:val="20"/>
              </w:rPr>
              <w:lastRenderedPageBreak/>
              <w:t>Passed</w:t>
            </w:r>
          </w:p>
        </w:tc>
      </w:tr>
      <w:tr w:rsidR="00DB3264" w:rsidRPr="00DB3264" w14:paraId="78B9D2E2"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3FA90FB" w14:textId="77777777" w:rsidR="00DB3264" w:rsidRPr="00DB3264" w:rsidRDefault="00DB3264" w:rsidP="00DB3264">
            <w:pPr>
              <w:spacing w:after="0" w:line="240" w:lineRule="auto"/>
              <w:ind w:firstLine="0"/>
              <w:jc w:val="left"/>
              <w:rPr>
                <w:sz w:val="20"/>
                <w:szCs w:val="20"/>
              </w:rPr>
            </w:pPr>
            <w:r w:rsidRPr="00DB3264">
              <w:rPr>
                <w:sz w:val="20"/>
                <w:szCs w:val="20"/>
              </w:rPr>
              <w: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E98C36D"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“Enviar Solicitud”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58E090F"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"El campo número de celular no puede estar vacío”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4FE63D5"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E48C4FB"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0BDC1221"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14B0305E" w14:textId="77777777" w:rsidR="00DB3264" w:rsidRPr="00DB3264" w:rsidRDefault="00DB3264" w:rsidP="00DB3264">
      <w:pPr>
        <w:spacing w:after="0" w:line="240" w:lineRule="auto"/>
        <w:ind w:firstLine="0"/>
        <w:jc w:val="left"/>
        <w:outlineLvl w:val="1"/>
        <w:rPr>
          <w:rFonts w:eastAsia="Times New Roman" w:cs="Arial"/>
          <w:b/>
          <w:bCs/>
          <w:sz w:val="28"/>
          <w:szCs w:val="28"/>
          <w:lang w:val="es-419" w:eastAsia="es-419"/>
        </w:rPr>
      </w:pPr>
      <w:bookmarkStart w:id="38" w:name="_Toc90609623"/>
      <w:r w:rsidRPr="00DB3264">
        <w:rPr>
          <w:rFonts w:eastAsia="Times New Roman" w:cs="Arial"/>
          <w:b/>
          <w:bCs/>
          <w:sz w:val="28"/>
          <w:szCs w:val="28"/>
          <w:lang w:val="es-419" w:eastAsia="es-419"/>
        </w:rPr>
        <w:t>Folder:Cancelar cita médica</w:t>
      </w:r>
      <w:bookmarkEnd w:id="38"/>
    </w:p>
    <w:p w14:paraId="463C385A"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39" w:name="_Toc90609624"/>
      <w:r w:rsidRPr="00DB3264">
        <w:rPr>
          <w:rFonts w:eastAsia="Times New Roman" w:cs="Arial"/>
          <w:b/>
          <w:bCs/>
          <w:i/>
          <w:iCs/>
          <w:sz w:val="24"/>
          <w:szCs w:val="24"/>
          <w:lang w:val="es-419" w:eastAsia="es-419"/>
        </w:rPr>
        <w:t>Test TC:329-CP001 - Flujo Basico</w:t>
      </w:r>
      <w:bookmarkEnd w:id="39"/>
    </w:p>
    <w:tbl>
      <w:tblPr>
        <w:tblW w:w="5000" w:type="pct"/>
        <w:tblLook w:val="04A0" w:firstRow="1" w:lastRow="0" w:firstColumn="1" w:lastColumn="0" w:noHBand="0" w:noVBand="1"/>
      </w:tblPr>
      <w:tblGrid>
        <w:gridCol w:w="2598"/>
        <w:gridCol w:w="2598"/>
        <w:gridCol w:w="2045"/>
        <w:gridCol w:w="1597"/>
      </w:tblGrid>
      <w:tr w:rsidR="00DB3264" w:rsidRPr="00DB3264" w14:paraId="19645CB9" w14:textId="77777777" w:rsidTr="00DB3264">
        <w:tc>
          <w:tcPr>
            <w:tcW w:w="0" w:type="auto"/>
            <w:tcMar>
              <w:top w:w="15" w:type="dxa"/>
              <w:left w:w="15" w:type="dxa"/>
              <w:bottom w:w="15" w:type="dxa"/>
              <w:right w:w="15" w:type="dxa"/>
            </w:tcMar>
            <w:vAlign w:val="center"/>
            <w:hideMark/>
          </w:tcPr>
          <w:p w14:paraId="0F4AA30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3D5BE35C"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092E0848"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46006D0D"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52A0E45B" w14:textId="77777777" w:rsidTr="00DB3264">
        <w:tc>
          <w:tcPr>
            <w:tcW w:w="0" w:type="auto"/>
            <w:tcMar>
              <w:top w:w="15" w:type="dxa"/>
              <w:left w:w="15" w:type="dxa"/>
              <w:bottom w:w="15" w:type="dxa"/>
              <w:right w:w="15" w:type="dxa"/>
            </w:tcMar>
            <w:vAlign w:val="center"/>
            <w:hideMark/>
          </w:tcPr>
          <w:p w14:paraId="3A45E63F"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269ECBD7"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34FEBF7D"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2C04E3B8"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40C6D853" w14:textId="77777777" w:rsidTr="00DB3264">
        <w:tc>
          <w:tcPr>
            <w:tcW w:w="0" w:type="auto"/>
            <w:tcMar>
              <w:top w:w="15" w:type="dxa"/>
              <w:left w:w="15" w:type="dxa"/>
              <w:bottom w:w="15" w:type="dxa"/>
              <w:right w:w="15" w:type="dxa"/>
            </w:tcMar>
            <w:vAlign w:val="center"/>
            <w:hideMark/>
          </w:tcPr>
          <w:p w14:paraId="01656116"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294A3D4B"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201E37D9"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42513764"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72B78F0F" w14:textId="77777777" w:rsidTr="00DB3264">
        <w:tc>
          <w:tcPr>
            <w:tcW w:w="0" w:type="auto"/>
            <w:tcMar>
              <w:top w:w="15" w:type="dxa"/>
              <w:left w:w="15" w:type="dxa"/>
              <w:bottom w:w="15" w:type="dxa"/>
              <w:right w:w="15" w:type="dxa"/>
            </w:tcMar>
            <w:vAlign w:val="center"/>
            <w:hideMark/>
          </w:tcPr>
          <w:p w14:paraId="2765B3FB"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03B67722"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0A0509C1"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7E53DFA4"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0A2A90BF" w14:textId="77777777" w:rsidTr="00DB3264">
        <w:tc>
          <w:tcPr>
            <w:tcW w:w="0" w:type="auto"/>
            <w:tcMar>
              <w:top w:w="15" w:type="dxa"/>
              <w:left w:w="15" w:type="dxa"/>
              <w:bottom w:w="15" w:type="dxa"/>
              <w:right w:w="15" w:type="dxa"/>
            </w:tcMar>
            <w:vAlign w:val="center"/>
            <w:hideMark/>
          </w:tcPr>
          <w:p w14:paraId="06F835A7"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7B2EFD3D"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54B6087E"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6670A303"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593751EC" w14:textId="77777777" w:rsidTr="00DB3264">
        <w:tc>
          <w:tcPr>
            <w:tcW w:w="0" w:type="auto"/>
            <w:tcMar>
              <w:top w:w="15" w:type="dxa"/>
              <w:left w:w="15" w:type="dxa"/>
              <w:bottom w:w="15" w:type="dxa"/>
              <w:right w:w="15" w:type="dxa"/>
            </w:tcMar>
            <w:vAlign w:val="center"/>
            <w:hideMark/>
          </w:tcPr>
          <w:p w14:paraId="1DFF9D0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7237940B"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2267"/>
        <w:gridCol w:w="2772"/>
        <w:gridCol w:w="1664"/>
        <w:gridCol w:w="1382"/>
      </w:tblGrid>
      <w:tr w:rsidR="00DB3264" w:rsidRPr="00DB3264" w14:paraId="296E51FB"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A4EA22D"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5B07136"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CF40ECB"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9E84410"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E87C3C6"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55A7113E"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84BD5DD"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058444B"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“Cancelar Cita" que se despliega del botón “Citas Programadas”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540D640"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“Número de cédula”, “Fecha de nacimiento”, “Número de cita” y “Campo de Cancelar”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3682966"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E08E0DC"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7A29099F"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54D4FA5" w14:textId="77777777" w:rsidR="00DB3264" w:rsidRPr="00DB3264" w:rsidRDefault="00DB3264" w:rsidP="00DB3264">
            <w:pPr>
              <w:spacing w:after="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1F51170"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1AA9469"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80C45C1" w14:textId="77777777" w:rsidR="00DB3264" w:rsidRPr="00DB3264" w:rsidRDefault="00DB3264" w:rsidP="00DB3264">
            <w:pPr>
              <w:spacing w:before="100" w:after="100" w:line="240" w:lineRule="auto"/>
              <w:ind w:firstLine="0"/>
              <w:jc w:val="left"/>
              <w:rPr>
                <w:sz w:val="20"/>
                <w:szCs w:val="20"/>
              </w:rPr>
            </w:pPr>
            <w:r w:rsidRPr="00DB3264">
              <w:rPr>
                <w:sz w:val="20"/>
                <w:szCs w:val="20"/>
              </w:rPr>
              <w:t>Cédula = 8-123-1235</w:t>
            </w:r>
            <w:r w:rsidRPr="00DB3264">
              <w:rPr>
                <w:sz w:val="20"/>
                <w:szCs w:val="20"/>
              </w:rPr>
              <w:br/>
              <w:t>Fecha de nacimiento = 1/5/2003</w:t>
            </w:r>
            <w:r w:rsidRPr="00DB3264">
              <w:rPr>
                <w:sz w:val="20"/>
                <w:szCs w:val="20"/>
              </w:rPr>
              <w:br/>
              <w:t>Número de cita = 10</w:t>
            </w:r>
            <w:r w:rsidRPr="00DB3264">
              <w:rPr>
                <w:sz w:val="20"/>
                <w:szCs w:val="20"/>
              </w:rPr>
              <w:br/>
              <w:t>Cancelar = Cancelar</w:t>
            </w:r>
            <w:r w:rsidRPr="00DB3264">
              <w:rPr>
                <w:sz w:val="20"/>
                <w:szCs w:val="20"/>
              </w:rPr>
              <w:b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9DCE425"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00806CC9"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3632315"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D459C17"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“Cancelar”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28218CA"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w:t>
            </w:r>
            <w:r w:rsidRPr="00DB3264">
              <w:rPr>
                <w:sz w:val="24"/>
                <w:szCs w:val="24"/>
              </w:rPr>
              <w:t>Cita cancelada correctamente</w:t>
            </w:r>
            <w:r w:rsidRPr="00DB3264">
              <w:rPr>
                <w:sz w:val="20"/>
                <w:szCs w:val="20"/>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3FDCF94"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B114493"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59DA0308"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1BB32399"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40" w:name="_Toc90609625"/>
      <w:r w:rsidRPr="00DB3264">
        <w:rPr>
          <w:rFonts w:eastAsia="Times New Roman" w:cs="Arial"/>
          <w:b/>
          <w:bCs/>
          <w:i/>
          <w:iCs/>
          <w:sz w:val="24"/>
          <w:szCs w:val="24"/>
          <w:lang w:val="es-419" w:eastAsia="es-419"/>
        </w:rPr>
        <w:t>Test TC:337-CP002 - No se encuentra registrada: "Cédula"</w:t>
      </w:r>
      <w:bookmarkEnd w:id="40"/>
    </w:p>
    <w:tbl>
      <w:tblPr>
        <w:tblW w:w="5000" w:type="pct"/>
        <w:tblLook w:val="04A0" w:firstRow="1" w:lastRow="0" w:firstColumn="1" w:lastColumn="0" w:noHBand="0" w:noVBand="1"/>
      </w:tblPr>
      <w:tblGrid>
        <w:gridCol w:w="2598"/>
        <w:gridCol w:w="2598"/>
        <w:gridCol w:w="2045"/>
        <w:gridCol w:w="1597"/>
      </w:tblGrid>
      <w:tr w:rsidR="00DB3264" w:rsidRPr="00DB3264" w14:paraId="409A8279" w14:textId="77777777" w:rsidTr="00DB3264">
        <w:tc>
          <w:tcPr>
            <w:tcW w:w="0" w:type="auto"/>
            <w:tcMar>
              <w:top w:w="15" w:type="dxa"/>
              <w:left w:w="15" w:type="dxa"/>
              <w:bottom w:w="15" w:type="dxa"/>
              <w:right w:w="15" w:type="dxa"/>
            </w:tcMar>
            <w:vAlign w:val="center"/>
            <w:hideMark/>
          </w:tcPr>
          <w:p w14:paraId="426973C8"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628B9945"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2083CF33"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7BB096EA"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307D1392" w14:textId="77777777" w:rsidTr="00DB3264">
        <w:tc>
          <w:tcPr>
            <w:tcW w:w="0" w:type="auto"/>
            <w:tcMar>
              <w:top w:w="15" w:type="dxa"/>
              <w:left w:w="15" w:type="dxa"/>
              <w:bottom w:w="15" w:type="dxa"/>
              <w:right w:w="15" w:type="dxa"/>
            </w:tcMar>
            <w:vAlign w:val="center"/>
            <w:hideMark/>
          </w:tcPr>
          <w:p w14:paraId="028C325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57746ABB"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282F5F14"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3C5F5643"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69AD6AD5" w14:textId="77777777" w:rsidTr="00DB3264">
        <w:tc>
          <w:tcPr>
            <w:tcW w:w="0" w:type="auto"/>
            <w:tcMar>
              <w:top w:w="15" w:type="dxa"/>
              <w:left w:w="15" w:type="dxa"/>
              <w:bottom w:w="15" w:type="dxa"/>
              <w:right w:w="15" w:type="dxa"/>
            </w:tcMar>
            <w:vAlign w:val="center"/>
            <w:hideMark/>
          </w:tcPr>
          <w:p w14:paraId="4964899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30FFB050"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5C1BBEF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2F79AB4D"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589B2D81" w14:textId="77777777" w:rsidTr="00DB3264">
        <w:tc>
          <w:tcPr>
            <w:tcW w:w="0" w:type="auto"/>
            <w:tcMar>
              <w:top w:w="15" w:type="dxa"/>
              <w:left w:w="15" w:type="dxa"/>
              <w:bottom w:w="15" w:type="dxa"/>
              <w:right w:w="15" w:type="dxa"/>
            </w:tcMar>
            <w:vAlign w:val="center"/>
            <w:hideMark/>
          </w:tcPr>
          <w:p w14:paraId="3CE8609E"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39CF752D"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66CF08C6"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2F90946F"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434D000E" w14:textId="77777777" w:rsidTr="00DB3264">
        <w:tc>
          <w:tcPr>
            <w:tcW w:w="0" w:type="auto"/>
            <w:tcMar>
              <w:top w:w="15" w:type="dxa"/>
              <w:left w:w="15" w:type="dxa"/>
              <w:bottom w:w="15" w:type="dxa"/>
              <w:right w:w="15" w:type="dxa"/>
            </w:tcMar>
            <w:vAlign w:val="center"/>
            <w:hideMark/>
          </w:tcPr>
          <w:p w14:paraId="542D9D22"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74F1F113"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00BA49F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05B31C30"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7705E041" w14:textId="77777777" w:rsidTr="00DB3264">
        <w:tc>
          <w:tcPr>
            <w:tcW w:w="0" w:type="auto"/>
            <w:tcMar>
              <w:top w:w="15" w:type="dxa"/>
              <w:left w:w="15" w:type="dxa"/>
              <w:bottom w:w="15" w:type="dxa"/>
              <w:right w:w="15" w:type="dxa"/>
            </w:tcMar>
            <w:vAlign w:val="center"/>
            <w:hideMark/>
          </w:tcPr>
          <w:p w14:paraId="7C07FB4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lastRenderedPageBreak/>
              <w:t>Component(s):</w:t>
            </w:r>
          </w:p>
        </w:tc>
        <w:tc>
          <w:tcPr>
            <w:tcW w:w="0" w:type="auto"/>
            <w:gridSpan w:val="3"/>
            <w:tcMar>
              <w:top w:w="15" w:type="dxa"/>
              <w:left w:w="15" w:type="dxa"/>
              <w:bottom w:w="15" w:type="dxa"/>
              <w:right w:w="15" w:type="dxa"/>
            </w:tcMar>
            <w:vAlign w:val="center"/>
            <w:hideMark/>
          </w:tcPr>
          <w:p w14:paraId="593F9361"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2330"/>
        <w:gridCol w:w="2692"/>
        <w:gridCol w:w="1681"/>
        <w:gridCol w:w="1382"/>
      </w:tblGrid>
      <w:tr w:rsidR="00DB3264" w:rsidRPr="00DB3264" w14:paraId="493AC087"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7790CA8"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9E76A5D"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DE849BF"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3622E07"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88CB64E"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6CCA0C99"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DF8CDFC"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D033FAB"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“Cancelar Cita" que se despliega del botón “Citas Programadas”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0AE7E88"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“Número de cédula”, “Fecha de nacimiento”, “Número de cita” y “Campo de Cancelar”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138E12D"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E2356E9"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76903293"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E522F43" w14:textId="77777777" w:rsidR="00DB3264" w:rsidRPr="00DB3264" w:rsidRDefault="00DB3264" w:rsidP="00DB3264">
            <w:pPr>
              <w:spacing w:after="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1EBE38C"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1855344"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2D836A3" w14:textId="77777777" w:rsidR="00DB3264" w:rsidRPr="00DB3264" w:rsidRDefault="00DB3264" w:rsidP="00DB3264">
            <w:pPr>
              <w:spacing w:before="100" w:after="100" w:line="240" w:lineRule="auto"/>
              <w:ind w:firstLine="0"/>
              <w:jc w:val="left"/>
              <w:rPr>
                <w:sz w:val="20"/>
                <w:szCs w:val="20"/>
              </w:rPr>
            </w:pPr>
            <w:r w:rsidRPr="00DB3264">
              <w:rPr>
                <w:sz w:val="20"/>
                <w:szCs w:val="20"/>
              </w:rPr>
              <w:t>Cédula = 8-123-1234</w:t>
            </w:r>
            <w:r w:rsidRPr="00DB3264">
              <w:rPr>
                <w:sz w:val="20"/>
                <w:szCs w:val="20"/>
              </w:rPr>
              <w:br/>
              <w:t>Fecha de nacimiento = 1/5/2003</w:t>
            </w:r>
            <w:r w:rsidRPr="00DB3264">
              <w:rPr>
                <w:sz w:val="20"/>
                <w:szCs w:val="20"/>
              </w:rPr>
              <w:br/>
              <w:t>Número de cita = 10</w:t>
            </w:r>
            <w:r w:rsidRPr="00DB3264">
              <w:rPr>
                <w:sz w:val="20"/>
                <w:szCs w:val="20"/>
              </w:rPr>
              <w:br/>
              <w:t>Cancelar = Cancelar</w:t>
            </w:r>
            <w:r w:rsidRPr="00DB3264">
              <w:rPr>
                <w:sz w:val="20"/>
                <w:szCs w:val="20"/>
              </w:rPr>
              <w:b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BB4EA60"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7AF69C48"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4F1191B"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05CE346"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“Cancelar”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687AC54"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“La cédula no corresponde a ningún paciente"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DEAD954"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5A01FF3"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61D666FF"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793A33C1"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41" w:name="_Toc90609626"/>
      <w:r w:rsidRPr="00DB3264">
        <w:rPr>
          <w:rFonts w:eastAsia="Times New Roman" w:cs="Arial"/>
          <w:b/>
          <w:bCs/>
          <w:i/>
          <w:iCs/>
          <w:sz w:val="24"/>
          <w:szCs w:val="24"/>
          <w:lang w:val="es-419" w:eastAsia="es-419"/>
        </w:rPr>
        <w:t>Test TC:338-CP003 - Campo vacío: "Cédula"</w:t>
      </w:r>
      <w:bookmarkEnd w:id="41"/>
      <w:r w:rsidRPr="00DB3264">
        <w:rPr>
          <w:rFonts w:eastAsia="Times New Roman" w:cs="Arial"/>
          <w:b/>
          <w:bCs/>
          <w:i/>
          <w:iCs/>
          <w:sz w:val="24"/>
          <w:szCs w:val="24"/>
          <w:lang w:val="es-419" w:eastAsia="es-419"/>
        </w:rPr>
        <w:t xml:space="preserve"> </w:t>
      </w:r>
    </w:p>
    <w:tbl>
      <w:tblPr>
        <w:tblW w:w="5000" w:type="pct"/>
        <w:tblLook w:val="04A0" w:firstRow="1" w:lastRow="0" w:firstColumn="1" w:lastColumn="0" w:noHBand="0" w:noVBand="1"/>
      </w:tblPr>
      <w:tblGrid>
        <w:gridCol w:w="2598"/>
        <w:gridCol w:w="2598"/>
        <w:gridCol w:w="2045"/>
        <w:gridCol w:w="1597"/>
      </w:tblGrid>
      <w:tr w:rsidR="00DB3264" w:rsidRPr="00DB3264" w14:paraId="4F829DC9" w14:textId="77777777" w:rsidTr="00DB3264">
        <w:tc>
          <w:tcPr>
            <w:tcW w:w="0" w:type="auto"/>
            <w:tcMar>
              <w:top w:w="15" w:type="dxa"/>
              <w:left w:w="15" w:type="dxa"/>
              <w:bottom w:w="15" w:type="dxa"/>
              <w:right w:w="15" w:type="dxa"/>
            </w:tcMar>
            <w:vAlign w:val="center"/>
            <w:hideMark/>
          </w:tcPr>
          <w:p w14:paraId="48E05B43"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621A05C2"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1B5BDD5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2E4606E0"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3C882237" w14:textId="77777777" w:rsidTr="00DB3264">
        <w:tc>
          <w:tcPr>
            <w:tcW w:w="0" w:type="auto"/>
            <w:tcMar>
              <w:top w:w="15" w:type="dxa"/>
              <w:left w:w="15" w:type="dxa"/>
              <w:bottom w:w="15" w:type="dxa"/>
              <w:right w:w="15" w:type="dxa"/>
            </w:tcMar>
            <w:vAlign w:val="center"/>
            <w:hideMark/>
          </w:tcPr>
          <w:p w14:paraId="60EBFCC3"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584CAF63"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10F14E0C"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144BD71D"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11878CC6" w14:textId="77777777" w:rsidTr="00DB3264">
        <w:tc>
          <w:tcPr>
            <w:tcW w:w="0" w:type="auto"/>
            <w:tcMar>
              <w:top w:w="15" w:type="dxa"/>
              <w:left w:w="15" w:type="dxa"/>
              <w:bottom w:w="15" w:type="dxa"/>
              <w:right w:w="15" w:type="dxa"/>
            </w:tcMar>
            <w:vAlign w:val="center"/>
            <w:hideMark/>
          </w:tcPr>
          <w:p w14:paraId="4D95780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7A2AEC39"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5BB549AE"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54D88588"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6F74E3AC" w14:textId="77777777" w:rsidTr="00DB3264">
        <w:tc>
          <w:tcPr>
            <w:tcW w:w="0" w:type="auto"/>
            <w:tcMar>
              <w:top w:w="15" w:type="dxa"/>
              <w:left w:w="15" w:type="dxa"/>
              <w:bottom w:w="15" w:type="dxa"/>
              <w:right w:w="15" w:type="dxa"/>
            </w:tcMar>
            <w:vAlign w:val="center"/>
            <w:hideMark/>
          </w:tcPr>
          <w:p w14:paraId="18303DA8"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0DBA1294"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3667624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37310AB7"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0671769D" w14:textId="77777777" w:rsidTr="00DB3264">
        <w:tc>
          <w:tcPr>
            <w:tcW w:w="0" w:type="auto"/>
            <w:tcMar>
              <w:top w:w="15" w:type="dxa"/>
              <w:left w:w="15" w:type="dxa"/>
              <w:bottom w:w="15" w:type="dxa"/>
              <w:right w:w="15" w:type="dxa"/>
            </w:tcMar>
            <w:vAlign w:val="center"/>
            <w:hideMark/>
          </w:tcPr>
          <w:p w14:paraId="724F2B7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6243DA09"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601068B4"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708DAEA2"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2D451554" w14:textId="77777777" w:rsidTr="00DB3264">
        <w:tc>
          <w:tcPr>
            <w:tcW w:w="0" w:type="auto"/>
            <w:tcMar>
              <w:top w:w="15" w:type="dxa"/>
              <w:left w:w="15" w:type="dxa"/>
              <w:bottom w:w="15" w:type="dxa"/>
              <w:right w:w="15" w:type="dxa"/>
            </w:tcMar>
            <w:vAlign w:val="center"/>
            <w:hideMark/>
          </w:tcPr>
          <w:p w14:paraId="49E01EF4"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36106024"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2330"/>
        <w:gridCol w:w="2692"/>
        <w:gridCol w:w="1681"/>
        <w:gridCol w:w="1382"/>
      </w:tblGrid>
      <w:tr w:rsidR="00DB3264" w:rsidRPr="00DB3264" w14:paraId="0A68E994"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E4FFF99"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E0D6061"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237543D"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FA76A52"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4A6B48B"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14DDAED3"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5D58544"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B666BE1"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“Cancelar Cita" que se despliega del botón “Citas Programadas”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345590D"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“Número de cédula”, “Fecha de nacimiento”, “Número de cita” y “Campo de Cancelar”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676180B"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B85536A"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6DE7C98D"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78899AA" w14:textId="77777777" w:rsidR="00DB3264" w:rsidRPr="00DB3264" w:rsidRDefault="00DB3264" w:rsidP="00DB3264">
            <w:pPr>
              <w:spacing w:after="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E7BCD65"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E839634"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925FBC5" w14:textId="77777777" w:rsidR="00DB3264" w:rsidRPr="00DB3264" w:rsidRDefault="00DB3264" w:rsidP="00DB3264">
            <w:pPr>
              <w:spacing w:before="100" w:after="100" w:line="240" w:lineRule="auto"/>
              <w:ind w:firstLine="0"/>
              <w:jc w:val="left"/>
              <w:rPr>
                <w:sz w:val="20"/>
                <w:szCs w:val="20"/>
              </w:rPr>
            </w:pPr>
            <w:r w:rsidRPr="00DB3264">
              <w:rPr>
                <w:sz w:val="20"/>
                <w:szCs w:val="20"/>
              </w:rPr>
              <w:t>Cédula = </w:t>
            </w:r>
            <w:r w:rsidRPr="00DB3264">
              <w:rPr>
                <w:sz w:val="20"/>
                <w:szCs w:val="20"/>
              </w:rPr>
              <w:br/>
              <w:t>Fecha de nacimiento = 1/5/2003</w:t>
            </w:r>
            <w:r w:rsidRPr="00DB3264">
              <w:rPr>
                <w:sz w:val="20"/>
                <w:szCs w:val="20"/>
              </w:rPr>
              <w:br/>
              <w:t>Número de cita = 10</w:t>
            </w:r>
            <w:r w:rsidRPr="00DB3264">
              <w:rPr>
                <w:sz w:val="20"/>
                <w:szCs w:val="20"/>
              </w:rPr>
              <w:br/>
              <w:t>Cancelar = Cancelar</w:t>
            </w:r>
            <w:r w:rsidRPr="00DB3264">
              <w:rPr>
                <w:sz w:val="20"/>
                <w:szCs w:val="20"/>
              </w:rPr>
              <w:b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13874DC"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47B27C30"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02C17D0"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69A7A06"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“Cancelar”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F4834EF" w14:textId="77777777" w:rsidR="00DB3264" w:rsidRPr="00DB3264" w:rsidRDefault="00DB3264" w:rsidP="00DB3264">
            <w:pPr>
              <w:spacing w:before="100" w:after="100" w:line="240" w:lineRule="auto"/>
              <w:ind w:firstLine="0"/>
              <w:jc w:val="left"/>
              <w:rPr>
                <w:sz w:val="20"/>
                <w:szCs w:val="20"/>
              </w:rPr>
            </w:pPr>
            <w:r w:rsidRPr="00DB3264">
              <w:rPr>
                <w:sz w:val="20"/>
                <w:szCs w:val="20"/>
              </w:rPr>
              <w:t xml:space="preserve">Se muestra en pantalla el mensaje “El campo </w:t>
            </w:r>
            <w:r w:rsidRPr="00DB3264">
              <w:rPr>
                <w:sz w:val="20"/>
                <w:szCs w:val="20"/>
              </w:rPr>
              <w:lastRenderedPageBreak/>
              <w:t>cédula no puede estar vacío"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0239F3A"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1A024DA"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255311BC"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7EDC1A08"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42" w:name="_Toc90609627"/>
      <w:r w:rsidRPr="00DB3264">
        <w:rPr>
          <w:rFonts w:eastAsia="Times New Roman" w:cs="Arial"/>
          <w:b/>
          <w:bCs/>
          <w:i/>
          <w:iCs/>
          <w:sz w:val="24"/>
          <w:szCs w:val="24"/>
          <w:lang w:val="es-419" w:eastAsia="es-419"/>
        </w:rPr>
        <w:t>Test TC:339-CP004 - No coincide con cédula registrada: "Fecha"</w:t>
      </w:r>
      <w:bookmarkEnd w:id="42"/>
    </w:p>
    <w:tbl>
      <w:tblPr>
        <w:tblW w:w="5000" w:type="pct"/>
        <w:tblLook w:val="04A0" w:firstRow="1" w:lastRow="0" w:firstColumn="1" w:lastColumn="0" w:noHBand="0" w:noVBand="1"/>
      </w:tblPr>
      <w:tblGrid>
        <w:gridCol w:w="2598"/>
        <w:gridCol w:w="2598"/>
        <w:gridCol w:w="2045"/>
        <w:gridCol w:w="1597"/>
      </w:tblGrid>
      <w:tr w:rsidR="00DB3264" w:rsidRPr="00DB3264" w14:paraId="6F09C2F3" w14:textId="77777777" w:rsidTr="00DB3264">
        <w:tc>
          <w:tcPr>
            <w:tcW w:w="0" w:type="auto"/>
            <w:tcMar>
              <w:top w:w="15" w:type="dxa"/>
              <w:left w:w="15" w:type="dxa"/>
              <w:bottom w:w="15" w:type="dxa"/>
              <w:right w:w="15" w:type="dxa"/>
            </w:tcMar>
            <w:vAlign w:val="center"/>
            <w:hideMark/>
          </w:tcPr>
          <w:p w14:paraId="5CDFA2B6"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0A71F910"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516C7F3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4A59B88D"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1AC3F9E1" w14:textId="77777777" w:rsidTr="00DB3264">
        <w:tc>
          <w:tcPr>
            <w:tcW w:w="0" w:type="auto"/>
            <w:tcMar>
              <w:top w:w="15" w:type="dxa"/>
              <w:left w:w="15" w:type="dxa"/>
              <w:bottom w:w="15" w:type="dxa"/>
              <w:right w:w="15" w:type="dxa"/>
            </w:tcMar>
            <w:vAlign w:val="center"/>
            <w:hideMark/>
          </w:tcPr>
          <w:p w14:paraId="6488DA4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712B2604"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1F5E5F31"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02769879"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01B44A7B" w14:textId="77777777" w:rsidTr="00DB3264">
        <w:tc>
          <w:tcPr>
            <w:tcW w:w="0" w:type="auto"/>
            <w:tcMar>
              <w:top w:w="15" w:type="dxa"/>
              <w:left w:w="15" w:type="dxa"/>
              <w:bottom w:w="15" w:type="dxa"/>
              <w:right w:w="15" w:type="dxa"/>
            </w:tcMar>
            <w:vAlign w:val="center"/>
            <w:hideMark/>
          </w:tcPr>
          <w:p w14:paraId="6B55EEC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5AB52D91"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73A1EA37"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25A33851"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1D102EDE" w14:textId="77777777" w:rsidTr="00DB3264">
        <w:tc>
          <w:tcPr>
            <w:tcW w:w="0" w:type="auto"/>
            <w:tcMar>
              <w:top w:w="15" w:type="dxa"/>
              <w:left w:w="15" w:type="dxa"/>
              <w:bottom w:w="15" w:type="dxa"/>
              <w:right w:w="15" w:type="dxa"/>
            </w:tcMar>
            <w:vAlign w:val="center"/>
            <w:hideMark/>
          </w:tcPr>
          <w:p w14:paraId="7C99F5FF"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397F2303"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5D6EFFBB"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06559A61"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6FD41E3C" w14:textId="77777777" w:rsidTr="00DB3264">
        <w:tc>
          <w:tcPr>
            <w:tcW w:w="0" w:type="auto"/>
            <w:tcMar>
              <w:top w:w="15" w:type="dxa"/>
              <w:left w:w="15" w:type="dxa"/>
              <w:bottom w:w="15" w:type="dxa"/>
              <w:right w:w="15" w:type="dxa"/>
            </w:tcMar>
            <w:vAlign w:val="center"/>
            <w:hideMark/>
          </w:tcPr>
          <w:p w14:paraId="10E2B3E6"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641C2956"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276ABD9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44F7C1D7"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73FE38FA" w14:textId="77777777" w:rsidTr="00DB3264">
        <w:tc>
          <w:tcPr>
            <w:tcW w:w="0" w:type="auto"/>
            <w:tcMar>
              <w:top w:w="15" w:type="dxa"/>
              <w:left w:w="15" w:type="dxa"/>
              <w:bottom w:w="15" w:type="dxa"/>
              <w:right w:w="15" w:type="dxa"/>
            </w:tcMar>
            <w:vAlign w:val="center"/>
            <w:hideMark/>
          </w:tcPr>
          <w:p w14:paraId="3798C86D"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7B4DD556"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2330"/>
        <w:gridCol w:w="2692"/>
        <w:gridCol w:w="1681"/>
        <w:gridCol w:w="1382"/>
      </w:tblGrid>
      <w:tr w:rsidR="00DB3264" w:rsidRPr="00DB3264" w14:paraId="09D12D22"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ADCCF05"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3FEEAEE"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5876687"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675407B"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B3776B1"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790CF6B2"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8BD3A1C"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E6B05F5"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“Cancelar Cita" que se despliega del botón “Citas Programadas”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AD07446"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“Número de cédula”, “Fecha de nacimiento”, “Número de cita” y “Campo de Cancelar”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A098D54"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B7F9892"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25DBB56C"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1610CD2" w14:textId="77777777" w:rsidR="00DB3264" w:rsidRPr="00DB3264" w:rsidRDefault="00DB3264" w:rsidP="00DB3264">
            <w:pPr>
              <w:spacing w:after="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3357509"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4D79C35"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E907C99" w14:textId="77777777" w:rsidR="00DB3264" w:rsidRPr="00DB3264" w:rsidRDefault="00DB3264" w:rsidP="00DB3264">
            <w:pPr>
              <w:spacing w:before="100" w:after="100" w:line="240" w:lineRule="auto"/>
              <w:ind w:firstLine="0"/>
              <w:jc w:val="left"/>
              <w:rPr>
                <w:sz w:val="20"/>
                <w:szCs w:val="20"/>
              </w:rPr>
            </w:pPr>
            <w:r w:rsidRPr="00DB3264">
              <w:rPr>
                <w:sz w:val="20"/>
                <w:szCs w:val="20"/>
              </w:rPr>
              <w:t>Cédula = 8-123-1235</w:t>
            </w:r>
            <w:r w:rsidRPr="00DB3264">
              <w:rPr>
                <w:sz w:val="20"/>
                <w:szCs w:val="20"/>
              </w:rPr>
              <w:br/>
              <w:t>Fecha de nacimiento = 1/3/2003</w:t>
            </w:r>
            <w:r w:rsidRPr="00DB3264">
              <w:rPr>
                <w:sz w:val="20"/>
                <w:szCs w:val="20"/>
              </w:rPr>
              <w:br/>
              <w:t>Número de cita = 10</w:t>
            </w:r>
            <w:r w:rsidRPr="00DB3264">
              <w:rPr>
                <w:sz w:val="20"/>
                <w:szCs w:val="20"/>
              </w:rPr>
              <w:br/>
              <w:t>Cancelar = Cancelar</w:t>
            </w:r>
            <w:r w:rsidRPr="00DB3264">
              <w:rPr>
                <w:sz w:val="20"/>
                <w:szCs w:val="20"/>
              </w:rPr>
              <w:b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808D4E3"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49BC85C0"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8CBC979"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CFD0D9C"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“Cancelar”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2FFEDD1"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“La fecha de nacimiento introducida no coincide con la cédula registrada"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F534417"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8680609"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6063E19A"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72D2BC64"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43" w:name="_Toc90609628"/>
      <w:r w:rsidRPr="00DB3264">
        <w:rPr>
          <w:rFonts w:eastAsia="Times New Roman" w:cs="Arial"/>
          <w:b/>
          <w:bCs/>
          <w:i/>
          <w:iCs/>
          <w:sz w:val="24"/>
          <w:szCs w:val="24"/>
          <w:lang w:val="es-419" w:eastAsia="es-419"/>
        </w:rPr>
        <w:t>Test TC:340-CP005 - Campo vacío: "Fecha"</w:t>
      </w:r>
      <w:bookmarkEnd w:id="43"/>
      <w:r w:rsidRPr="00DB3264">
        <w:rPr>
          <w:rFonts w:eastAsia="Times New Roman" w:cs="Arial"/>
          <w:b/>
          <w:bCs/>
          <w:i/>
          <w:iCs/>
          <w:sz w:val="24"/>
          <w:szCs w:val="24"/>
          <w:lang w:val="es-419" w:eastAsia="es-419"/>
        </w:rPr>
        <w:t xml:space="preserve"> </w:t>
      </w:r>
    </w:p>
    <w:tbl>
      <w:tblPr>
        <w:tblW w:w="5000" w:type="pct"/>
        <w:tblLook w:val="04A0" w:firstRow="1" w:lastRow="0" w:firstColumn="1" w:lastColumn="0" w:noHBand="0" w:noVBand="1"/>
      </w:tblPr>
      <w:tblGrid>
        <w:gridCol w:w="2598"/>
        <w:gridCol w:w="2598"/>
        <w:gridCol w:w="2045"/>
        <w:gridCol w:w="1597"/>
      </w:tblGrid>
      <w:tr w:rsidR="00DB3264" w:rsidRPr="00DB3264" w14:paraId="7699684D" w14:textId="77777777" w:rsidTr="00DB3264">
        <w:tc>
          <w:tcPr>
            <w:tcW w:w="0" w:type="auto"/>
            <w:tcMar>
              <w:top w:w="15" w:type="dxa"/>
              <w:left w:w="15" w:type="dxa"/>
              <w:bottom w:w="15" w:type="dxa"/>
              <w:right w:w="15" w:type="dxa"/>
            </w:tcMar>
            <w:vAlign w:val="center"/>
            <w:hideMark/>
          </w:tcPr>
          <w:p w14:paraId="1992344D"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18ED3E13"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6073190C"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3A94B967"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0992769E" w14:textId="77777777" w:rsidTr="00DB3264">
        <w:tc>
          <w:tcPr>
            <w:tcW w:w="0" w:type="auto"/>
            <w:tcMar>
              <w:top w:w="15" w:type="dxa"/>
              <w:left w:w="15" w:type="dxa"/>
              <w:bottom w:w="15" w:type="dxa"/>
              <w:right w:w="15" w:type="dxa"/>
            </w:tcMar>
            <w:vAlign w:val="center"/>
            <w:hideMark/>
          </w:tcPr>
          <w:p w14:paraId="7643418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0D3636CF"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73E1576C"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26E3BB3A"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5F486DD4" w14:textId="77777777" w:rsidTr="00DB3264">
        <w:tc>
          <w:tcPr>
            <w:tcW w:w="0" w:type="auto"/>
            <w:tcMar>
              <w:top w:w="15" w:type="dxa"/>
              <w:left w:w="15" w:type="dxa"/>
              <w:bottom w:w="15" w:type="dxa"/>
              <w:right w:w="15" w:type="dxa"/>
            </w:tcMar>
            <w:vAlign w:val="center"/>
            <w:hideMark/>
          </w:tcPr>
          <w:p w14:paraId="52DD3702"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0B9416A1"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4B34DC3B"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45F190AF"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07F42A49" w14:textId="77777777" w:rsidTr="00DB3264">
        <w:tc>
          <w:tcPr>
            <w:tcW w:w="0" w:type="auto"/>
            <w:tcMar>
              <w:top w:w="15" w:type="dxa"/>
              <w:left w:w="15" w:type="dxa"/>
              <w:bottom w:w="15" w:type="dxa"/>
              <w:right w:w="15" w:type="dxa"/>
            </w:tcMar>
            <w:vAlign w:val="center"/>
            <w:hideMark/>
          </w:tcPr>
          <w:p w14:paraId="78AA3933"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35615BE7"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730F88D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36020E87"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4E4F88FB" w14:textId="77777777" w:rsidTr="00DB3264">
        <w:tc>
          <w:tcPr>
            <w:tcW w:w="0" w:type="auto"/>
            <w:tcMar>
              <w:top w:w="15" w:type="dxa"/>
              <w:left w:w="15" w:type="dxa"/>
              <w:bottom w:w="15" w:type="dxa"/>
              <w:right w:w="15" w:type="dxa"/>
            </w:tcMar>
            <w:vAlign w:val="center"/>
            <w:hideMark/>
          </w:tcPr>
          <w:p w14:paraId="3D06F2CF"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4E9DC331"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1556206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24258441"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76733E2C" w14:textId="77777777" w:rsidTr="00DB3264">
        <w:tc>
          <w:tcPr>
            <w:tcW w:w="0" w:type="auto"/>
            <w:tcMar>
              <w:top w:w="15" w:type="dxa"/>
              <w:left w:w="15" w:type="dxa"/>
              <w:bottom w:w="15" w:type="dxa"/>
              <w:right w:w="15" w:type="dxa"/>
            </w:tcMar>
            <w:vAlign w:val="center"/>
            <w:hideMark/>
          </w:tcPr>
          <w:p w14:paraId="5C46D714"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24B60890"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2360"/>
        <w:gridCol w:w="2733"/>
        <w:gridCol w:w="1610"/>
        <w:gridCol w:w="1382"/>
      </w:tblGrid>
      <w:tr w:rsidR="00DB3264" w:rsidRPr="00DB3264" w14:paraId="7CAD7F3C"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E251139"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F129FA2"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882E137"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006F33D"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5AE5988"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427B967D"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6F70FEB"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F2A6C3B"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“Cancelar Cita" que se despliega del botón “Citas Programadas”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98706AC"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“Número de cédula”, “Fecha de nacimiento”, “Número de cita” y “Campo de Cancelar”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C17DC69"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A6F7F83"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77BA2465"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A490158" w14:textId="77777777" w:rsidR="00DB3264" w:rsidRPr="00DB3264" w:rsidRDefault="00DB3264" w:rsidP="00DB3264">
            <w:pPr>
              <w:spacing w:after="0" w:line="240" w:lineRule="auto"/>
              <w:ind w:firstLine="0"/>
              <w:jc w:val="left"/>
              <w:rPr>
                <w:sz w:val="20"/>
                <w:szCs w:val="20"/>
              </w:rPr>
            </w:pPr>
            <w:r w:rsidRPr="00DB3264">
              <w:rPr>
                <w:sz w:val="20"/>
                <w:szCs w:val="20"/>
              </w:rPr>
              <w:lastRenderedPageBreak/>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DC54ED4"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56E0E42"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A25BB8A" w14:textId="77777777" w:rsidR="00DB3264" w:rsidRPr="00DB3264" w:rsidRDefault="00DB3264" w:rsidP="00DB3264">
            <w:pPr>
              <w:spacing w:before="100" w:after="100" w:line="240" w:lineRule="auto"/>
              <w:ind w:firstLine="0"/>
              <w:jc w:val="left"/>
              <w:rPr>
                <w:sz w:val="20"/>
                <w:szCs w:val="20"/>
              </w:rPr>
            </w:pPr>
            <w:r w:rsidRPr="00DB3264">
              <w:rPr>
                <w:sz w:val="20"/>
                <w:szCs w:val="20"/>
              </w:rPr>
              <w:t>Cédula = 8-123-1235</w:t>
            </w:r>
            <w:r w:rsidRPr="00DB3264">
              <w:rPr>
                <w:sz w:val="20"/>
                <w:szCs w:val="20"/>
              </w:rPr>
              <w:br/>
              <w:t>Fecha de nacimiento = </w:t>
            </w:r>
            <w:r w:rsidRPr="00DB3264">
              <w:rPr>
                <w:sz w:val="20"/>
                <w:szCs w:val="20"/>
              </w:rPr>
              <w:br/>
              <w:t>Número de cita = 10</w:t>
            </w:r>
            <w:r w:rsidRPr="00DB3264">
              <w:rPr>
                <w:sz w:val="20"/>
                <w:szCs w:val="20"/>
              </w:rPr>
              <w:br/>
              <w:t>Cancelar = Cancelar</w:t>
            </w:r>
            <w:r w:rsidRPr="00DB3264">
              <w:rPr>
                <w:sz w:val="20"/>
                <w:szCs w:val="20"/>
              </w:rPr>
              <w:b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4987480"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07A37C5F"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B1324FD"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87EBFC5"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“Cancelar”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18FDBCE"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“El campo fecha de nacimiento no puede estar vacío"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6F0559C"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D113177"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25E70FB2"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2C51E892"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44" w:name="_Toc90609629"/>
      <w:r w:rsidRPr="00DB3264">
        <w:rPr>
          <w:rFonts w:eastAsia="Times New Roman" w:cs="Arial"/>
          <w:b/>
          <w:bCs/>
          <w:i/>
          <w:iCs/>
          <w:sz w:val="24"/>
          <w:szCs w:val="24"/>
          <w:lang w:val="es-419" w:eastAsia="es-419"/>
        </w:rPr>
        <w:t>Test TC:341-CP006 - No se encuentra registrado: "Número de cita"</w:t>
      </w:r>
      <w:bookmarkEnd w:id="44"/>
    </w:p>
    <w:tbl>
      <w:tblPr>
        <w:tblW w:w="5000" w:type="pct"/>
        <w:tblLook w:val="04A0" w:firstRow="1" w:lastRow="0" w:firstColumn="1" w:lastColumn="0" w:noHBand="0" w:noVBand="1"/>
      </w:tblPr>
      <w:tblGrid>
        <w:gridCol w:w="2598"/>
        <w:gridCol w:w="2598"/>
        <w:gridCol w:w="2045"/>
        <w:gridCol w:w="1597"/>
      </w:tblGrid>
      <w:tr w:rsidR="00DB3264" w:rsidRPr="00DB3264" w14:paraId="04E75C52" w14:textId="77777777" w:rsidTr="00DB3264">
        <w:tc>
          <w:tcPr>
            <w:tcW w:w="0" w:type="auto"/>
            <w:tcMar>
              <w:top w:w="15" w:type="dxa"/>
              <w:left w:w="15" w:type="dxa"/>
              <w:bottom w:w="15" w:type="dxa"/>
              <w:right w:w="15" w:type="dxa"/>
            </w:tcMar>
            <w:vAlign w:val="center"/>
            <w:hideMark/>
          </w:tcPr>
          <w:p w14:paraId="5D53F8C3"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797B34DE"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06A8154C"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7945C6C5"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1DC98F47" w14:textId="77777777" w:rsidTr="00DB3264">
        <w:tc>
          <w:tcPr>
            <w:tcW w:w="0" w:type="auto"/>
            <w:tcMar>
              <w:top w:w="15" w:type="dxa"/>
              <w:left w:w="15" w:type="dxa"/>
              <w:bottom w:w="15" w:type="dxa"/>
              <w:right w:w="15" w:type="dxa"/>
            </w:tcMar>
            <w:vAlign w:val="center"/>
            <w:hideMark/>
          </w:tcPr>
          <w:p w14:paraId="3ACD66DE"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74F02B83"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3CC22AC4"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7FEF6383"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77724BD1" w14:textId="77777777" w:rsidTr="00DB3264">
        <w:tc>
          <w:tcPr>
            <w:tcW w:w="0" w:type="auto"/>
            <w:tcMar>
              <w:top w:w="15" w:type="dxa"/>
              <w:left w:w="15" w:type="dxa"/>
              <w:bottom w:w="15" w:type="dxa"/>
              <w:right w:w="15" w:type="dxa"/>
            </w:tcMar>
            <w:vAlign w:val="center"/>
            <w:hideMark/>
          </w:tcPr>
          <w:p w14:paraId="588A65D7"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5071DB25"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3AF105D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4B78E191"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4849899D" w14:textId="77777777" w:rsidTr="00DB3264">
        <w:tc>
          <w:tcPr>
            <w:tcW w:w="0" w:type="auto"/>
            <w:tcMar>
              <w:top w:w="15" w:type="dxa"/>
              <w:left w:w="15" w:type="dxa"/>
              <w:bottom w:w="15" w:type="dxa"/>
              <w:right w:w="15" w:type="dxa"/>
            </w:tcMar>
            <w:vAlign w:val="center"/>
            <w:hideMark/>
          </w:tcPr>
          <w:p w14:paraId="76D39073"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2D5991FA"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6041E39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5AC4BB12"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78D21207" w14:textId="77777777" w:rsidTr="00DB3264">
        <w:tc>
          <w:tcPr>
            <w:tcW w:w="0" w:type="auto"/>
            <w:tcMar>
              <w:top w:w="15" w:type="dxa"/>
              <w:left w:w="15" w:type="dxa"/>
              <w:bottom w:w="15" w:type="dxa"/>
              <w:right w:w="15" w:type="dxa"/>
            </w:tcMar>
            <w:vAlign w:val="center"/>
            <w:hideMark/>
          </w:tcPr>
          <w:p w14:paraId="48313157"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223EA043"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5796F30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54F5E7FF"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1D09A1E4" w14:textId="77777777" w:rsidTr="00DB3264">
        <w:tc>
          <w:tcPr>
            <w:tcW w:w="0" w:type="auto"/>
            <w:tcMar>
              <w:top w:w="15" w:type="dxa"/>
              <w:left w:w="15" w:type="dxa"/>
              <w:bottom w:w="15" w:type="dxa"/>
              <w:right w:w="15" w:type="dxa"/>
            </w:tcMar>
            <w:vAlign w:val="center"/>
            <w:hideMark/>
          </w:tcPr>
          <w:p w14:paraId="2E0A8211"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642C92D3"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2330"/>
        <w:gridCol w:w="2692"/>
        <w:gridCol w:w="1681"/>
        <w:gridCol w:w="1382"/>
      </w:tblGrid>
      <w:tr w:rsidR="00DB3264" w:rsidRPr="00DB3264" w14:paraId="507A1128"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5945743"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6E457FD"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1107D05"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099093F"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A04AD52"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7026957E"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5F11AB9"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D9B1A53"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“Cancelar Cita" que se despliega del botón “Citas Programadas”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24DCA62"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“Número de cédula”, “Fecha de nacimiento”, “Número de cita” y “Campo de Cancelar”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D59B81C"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5F9184F"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63DED4AC"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341FA4A" w14:textId="77777777" w:rsidR="00DB3264" w:rsidRPr="00DB3264" w:rsidRDefault="00DB3264" w:rsidP="00DB3264">
            <w:pPr>
              <w:spacing w:after="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52B9191"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37C59B7"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48AACDA" w14:textId="77777777" w:rsidR="00DB3264" w:rsidRPr="00DB3264" w:rsidRDefault="00DB3264" w:rsidP="00DB3264">
            <w:pPr>
              <w:spacing w:before="100" w:after="100" w:line="240" w:lineRule="auto"/>
              <w:ind w:firstLine="0"/>
              <w:jc w:val="left"/>
              <w:rPr>
                <w:sz w:val="20"/>
                <w:szCs w:val="20"/>
              </w:rPr>
            </w:pPr>
            <w:r w:rsidRPr="00DB3264">
              <w:rPr>
                <w:sz w:val="20"/>
                <w:szCs w:val="20"/>
              </w:rPr>
              <w:t>Cédula = 8-123-1235</w:t>
            </w:r>
            <w:r w:rsidRPr="00DB3264">
              <w:rPr>
                <w:sz w:val="20"/>
                <w:szCs w:val="20"/>
              </w:rPr>
              <w:br/>
              <w:t>Fecha de nacimiento = 1/5/2003</w:t>
            </w:r>
            <w:r w:rsidRPr="00DB3264">
              <w:rPr>
                <w:sz w:val="20"/>
                <w:szCs w:val="20"/>
              </w:rPr>
              <w:br/>
              <w:t>Número de cita = 100</w:t>
            </w:r>
            <w:r w:rsidRPr="00DB3264">
              <w:rPr>
                <w:sz w:val="20"/>
                <w:szCs w:val="20"/>
              </w:rPr>
              <w:br/>
              <w:t>Cancelar = Cancelar</w:t>
            </w:r>
            <w:r w:rsidRPr="00DB3264">
              <w:rPr>
                <w:sz w:val="20"/>
                <w:szCs w:val="20"/>
              </w:rPr>
              <w:b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7160C33"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51FBFFE3"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691A3A5"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C3FF6FD"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“Cancelar”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CF3201A"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“el número de cita no corresponde al paciente"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6235745"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4D7B308"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4B949A54"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1EF173D1"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45" w:name="_Toc90609630"/>
      <w:r w:rsidRPr="00DB3264">
        <w:rPr>
          <w:rFonts w:eastAsia="Times New Roman" w:cs="Arial"/>
          <w:b/>
          <w:bCs/>
          <w:i/>
          <w:iCs/>
          <w:sz w:val="24"/>
          <w:szCs w:val="24"/>
          <w:lang w:val="es-419" w:eastAsia="es-419"/>
        </w:rPr>
        <w:t>Test TC:342-CP007 - Campo vacío: "Número de cita"</w:t>
      </w:r>
      <w:bookmarkEnd w:id="45"/>
    </w:p>
    <w:tbl>
      <w:tblPr>
        <w:tblW w:w="5000" w:type="pct"/>
        <w:tblLook w:val="04A0" w:firstRow="1" w:lastRow="0" w:firstColumn="1" w:lastColumn="0" w:noHBand="0" w:noVBand="1"/>
      </w:tblPr>
      <w:tblGrid>
        <w:gridCol w:w="2598"/>
        <w:gridCol w:w="2598"/>
        <w:gridCol w:w="2045"/>
        <w:gridCol w:w="1597"/>
      </w:tblGrid>
      <w:tr w:rsidR="00DB3264" w:rsidRPr="00DB3264" w14:paraId="20FBBC74" w14:textId="77777777" w:rsidTr="00DB3264">
        <w:tc>
          <w:tcPr>
            <w:tcW w:w="0" w:type="auto"/>
            <w:tcMar>
              <w:top w:w="15" w:type="dxa"/>
              <w:left w:w="15" w:type="dxa"/>
              <w:bottom w:w="15" w:type="dxa"/>
              <w:right w:w="15" w:type="dxa"/>
            </w:tcMar>
            <w:vAlign w:val="center"/>
            <w:hideMark/>
          </w:tcPr>
          <w:p w14:paraId="2FF4D099"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5DF355D9"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5B313E9F"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0B3C3CF8"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3D0E4F6E" w14:textId="77777777" w:rsidTr="00DB3264">
        <w:tc>
          <w:tcPr>
            <w:tcW w:w="0" w:type="auto"/>
            <w:tcMar>
              <w:top w:w="15" w:type="dxa"/>
              <w:left w:w="15" w:type="dxa"/>
              <w:bottom w:w="15" w:type="dxa"/>
              <w:right w:w="15" w:type="dxa"/>
            </w:tcMar>
            <w:vAlign w:val="center"/>
            <w:hideMark/>
          </w:tcPr>
          <w:p w14:paraId="7479771E"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72DBB6F3"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72068E9F"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009A5DD4"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7033AA6C" w14:textId="77777777" w:rsidTr="00DB3264">
        <w:tc>
          <w:tcPr>
            <w:tcW w:w="0" w:type="auto"/>
            <w:tcMar>
              <w:top w:w="15" w:type="dxa"/>
              <w:left w:w="15" w:type="dxa"/>
              <w:bottom w:w="15" w:type="dxa"/>
              <w:right w:w="15" w:type="dxa"/>
            </w:tcMar>
            <w:vAlign w:val="center"/>
            <w:hideMark/>
          </w:tcPr>
          <w:p w14:paraId="6909F864"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lastRenderedPageBreak/>
              <w:t>Author:</w:t>
            </w:r>
          </w:p>
        </w:tc>
        <w:tc>
          <w:tcPr>
            <w:tcW w:w="0" w:type="auto"/>
            <w:tcMar>
              <w:top w:w="15" w:type="dxa"/>
              <w:left w:w="15" w:type="dxa"/>
              <w:bottom w:w="15" w:type="dxa"/>
              <w:right w:w="15" w:type="dxa"/>
            </w:tcMar>
            <w:vAlign w:val="center"/>
            <w:hideMark/>
          </w:tcPr>
          <w:p w14:paraId="3E8AF9EE"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74A304FC"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2D033C79"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06AFE9F3" w14:textId="77777777" w:rsidTr="00DB3264">
        <w:tc>
          <w:tcPr>
            <w:tcW w:w="0" w:type="auto"/>
            <w:tcMar>
              <w:top w:w="15" w:type="dxa"/>
              <w:left w:w="15" w:type="dxa"/>
              <w:bottom w:w="15" w:type="dxa"/>
              <w:right w:w="15" w:type="dxa"/>
            </w:tcMar>
            <w:vAlign w:val="center"/>
            <w:hideMark/>
          </w:tcPr>
          <w:p w14:paraId="091DE17B"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5A5FE30E"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2B9672D8"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45C08B61"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27C062B3" w14:textId="77777777" w:rsidTr="00DB3264">
        <w:tc>
          <w:tcPr>
            <w:tcW w:w="0" w:type="auto"/>
            <w:tcMar>
              <w:top w:w="15" w:type="dxa"/>
              <w:left w:w="15" w:type="dxa"/>
              <w:bottom w:w="15" w:type="dxa"/>
              <w:right w:w="15" w:type="dxa"/>
            </w:tcMar>
            <w:vAlign w:val="center"/>
            <w:hideMark/>
          </w:tcPr>
          <w:p w14:paraId="25AEBD5C"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3BA34119"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01052B49"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3E5A42C5"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748C5D0B" w14:textId="77777777" w:rsidTr="00DB3264">
        <w:tc>
          <w:tcPr>
            <w:tcW w:w="0" w:type="auto"/>
            <w:tcMar>
              <w:top w:w="15" w:type="dxa"/>
              <w:left w:w="15" w:type="dxa"/>
              <w:bottom w:w="15" w:type="dxa"/>
              <w:right w:w="15" w:type="dxa"/>
            </w:tcMar>
            <w:vAlign w:val="center"/>
            <w:hideMark/>
          </w:tcPr>
          <w:p w14:paraId="1A9737E2"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36479E30"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2265"/>
        <w:gridCol w:w="2775"/>
        <w:gridCol w:w="1663"/>
        <w:gridCol w:w="1382"/>
      </w:tblGrid>
      <w:tr w:rsidR="00DB3264" w:rsidRPr="00DB3264" w14:paraId="47941E7A"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7DA6562"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0703A25"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C73533E"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F4D3509"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FF86700"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12E19A76"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861FFFF"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2A68CAB"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“Cancelar Cita" que se despliega del botón “Citas Programadas”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A6F23FC"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“Número de cédula”, “Fecha de nacimiento”, “Número de cita” y “Campo de Cancelar”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4C4464E"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8C9DAF5"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2E4E9C92"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3EF4FD8" w14:textId="77777777" w:rsidR="00DB3264" w:rsidRPr="00DB3264" w:rsidRDefault="00DB3264" w:rsidP="00DB3264">
            <w:pPr>
              <w:spacing w:after="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ED70D67"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B29ECAD"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26994E4" w14:textId="77777777" w:rsidR="00DB3264" w:rsidRPr="00DB3264" w:rsidRDefault="00DB3264" w:rsidP="00DB3264">
            <w:pPr>
              <w:spacing w:before="100" w:after="100" w:line="240" w:lineRule="auto"/>
              <w:ind w:firstLine="0"/>
              <w:jc w:val="left"/>
              <w:rPr>
                <w:sz w:val="20"/>
                <w:szCs w:val="20"/>
              </w:rPr>
            </w:pPr>
            <w:r w:rsidRPr="00DB3264">
              <w:rPr>
                <w:sz w:val="20"/>
                <w:szCs w:val="20"/>
              </w:rPr>
              <w:t>Cédula = 8-123-1235</w:t>
            </w:r>
            <w:r w:rsidRPr="00DB3264">
              <w:rPr>
                <w:sz w:val="20"/>
                <w:szCs w:val="20"/>
              </w:rPr>
              <w:br/>
              <w:t>Fecha de nacimiento = 1/5/2003</w:t>
            </w:r>
            <w:r w:rsidRPr="00DB3264">
              <w:rPr>
                <w:sz w:val="20"/>
                <w:szCs w:val="20"/>
              </w:rPr>
              <w:br/>
              <w:t>Número de cita = </w:t>
            </w:r>
            <w:r w:rsidRPr="00DB3264">
              <w:rPr>
                <w:sz w:val="20"/>
                <w:szCs w:val="20"/>
              </w:rPr>
              <w:br/>
              <w:t>Cancelar = Cancelar</w:t>
            </w:r>
            <w:r w:rsidRPr="00DB3264">
              <w:rPr>
                <w:sz w:val="20"/>
                <w:szCs w:val="20"/>
              </w:rPr>
              <w:b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781EC2F"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431D5624"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8D94A2F"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2FFA8F1"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“Cancelar”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501046A"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“El campo número de cita no puede estar vacío" y “el número de cita no corresponde al paciente”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3130857"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C339D10"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577E690F"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27915751"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46" w:name="_Toc90609631"/>
      <w:r w:rsidRPr="00DB3264">
        <w:rPr>
          <w:rFonts w:eastAsia="Times New Roman" w:cs="Arial"/>
          <w:b/>
          <w:bCs/>
          <w:i/>
          <w:iCs/>
          <w:sz w:val="24"/>
          <w:szCs w:val="24"/>
          <w:lang w:val="es-419" w:eastAsia="es-419"/>
        </w:rPr>
        <w:t>Test TC:343-CP008 - Valor incorrecto: "Captcha"</w:t>
      </w:r>
      <w:bookmarkEnd w:id="46"/>
    </w:p>
    <w:tbl>
      <w:tblPr>
        <w:tblW w:w="5000" w:type="pct"/>
        <w:tblLook w:val="04A0" w:firstRow="1" w:lastRow="0" w:firstColumn="1" w:lastColumn="0" w:noHBand="0" w:noVBand="1"/>
      </w:tblPr>
      <w:tblGrid>
        <w:gridCol w:w="2598"/>
        <w:gridCol w:w="2598"/>
        <w:gridCol w:w="2045"/>
        <w:gridCol w:w="1597"/>
      </w:tblGrid>
      <w:tr w:rsidR="00DB3264" w:rsidRPr="00DB3264" w14:paraId="3E4E0201" w14:textId="77777777" w:rsidTr="00DB3264">
        <w:tc>
          <w:tcPr>
            <w:tcW w:w="0" w:type="auto"/>
            <w:tcMar>
              <w:top w:w="15" w:type="dxa"/>
              <w:left w:w="15" w:type="dxa"/>
              <w:bottom w:w="15" w:type="dxa"/>
              <w:right w:w="15" w:type="dxa"/>
            </w:tcMar>
            <w:vAlign w:val="center"/>
            <w:hideMark/>
          </w:tcPr>
          <w:p w14:paraId="0DCF835D"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6CEF3E74"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313BE6C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6210EC81"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726DB58C" w14:textId="77777777" w:rsidTr="00DB3264">
        <w:tc>
          <w:tcPr>
            <w:tcW w:w="0" w:type="auto"/>
            <w:tcMar>
              <w:top w:w="15" w:type="dxa"/>
              <w:left w:w="15" w:type="dxa"/>
              <w:bottom w:w="15" w:type="dxa"/>
              <w:right w:w="15" w:type="dxa"/>
            </w:tcMar>
            <w:vAlign w:val="center"/>
            <w:hideMark/>
          </w:tcPr>
          <w:p w14:paraId="51AFC4D7"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5F1F5C32"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5120E02D"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7544FB68"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7ED61D09" w14:textId="77777777" w:rsidTr="00DB3264">
        <w:tc>
          <w:tcPr>
            <w:tcW w:w="0" w:type="auto"/>
            <w:tcMar>
              <w:top w:w="15" w:type="dxa"/>
              <w:left w:w="15" w:type="dxa"/>
              <w:bottom w:w="15" w:type="dxa"/>
              <w:right w:w="15" w:type="dxa"/>
            </w:tcMar>
            <w:vAlign w:val="center"/>
            <w:hideMark/>
          </w:tcPr>
          <w:p w14:paraId="75DAA3EF"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5FCFED33"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46CBB497"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0FDBD063"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081A1494" w14:textId="77777777" w:rsidTr="00DB3264">
        <w:tc>
          <w:tcPr>
            <w:tcW w:w="0" w:type="auto"/>
            <w:tcMar>
              <w:top w:w="15" w:type="dxa"/>
              <w:left w:w="15" w:type="dxa"/>
              <w:bottom w:w="15" w:type="dxa"/>
              <w:right w:w="15" w:type="dxa"/>
            </w:tcMar>
            <w:vAlign w:val="center"/>
            <w:hideMark/>
          </w:tcPr>
          <w:p w14:paraId="7724CF83"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5A39CE7F"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76B3CC5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6AB3A050"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532F15B3" w14:textId="77777777" w:rsidTr="00DB3264">
        <w:tc>
          <w:tcPr>
            <w:tcW w:w="0" w:type="auto"/>
            <w:tcMar>
              <w:top w:w="15" w:type="dxa"/>
              <w:left w:w="15" w:type="dxa"/>
              <w:bottom w:w="15" w:type="dxa"/>
              <w:right w:w="15" w:type="dxa"/>
            </w:tcMar>
            <w:vAlign w:val="center"/>
            <w:hideMark/>
          </w:tcPr>
          <w:p w14:paraId="6B941A6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2BC4BFF3"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3604967C"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690DD847"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361AAE8D" w14:textId="77777777" w:rsidTr="00DB3264">
        <w:tc>
          <w:tcPr>
            <w:tcW w:w="0" w:type="auto"/>
            <w:tcMar>
              <w:top w:w="15" w:type="dxa"/>
              <w:left w:w="15" w:type="dxa"/>
              <w:bottom w:w="15" w:type="dxa"/>
              <w:right w:w="15" w:type="dxa"/>
            </w:tcMar>
            <w:vAlign w:val="center"/>
            <w:hideMark/>
          </w:tcPr>
          <w:p w14:paraId="5060622C"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1CA30C47"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2330"/>
        <w:gridCol w:w="2692"/>
        <w:gridCol w:w="1681"/>
        <w:gridCol w:w="1382"/>
      </w:tblGrid>
      <w:tr w:rsidR="00DB3264" w:rsidRPr="00DB3264" w14:paraId="691D9A16"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8A717E3"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D4C2FEF"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ED7E72C"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BCC6CDB"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C7900BA"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1E0D92CF"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FAD38E0"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36BBF05"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“Cancelar Cita" que se despliega del botón “Citas Programadas”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78BEDE4"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“Número de cédula”, “Fecha de nacimiento”, “Número de cita” y “Campo de Cancelar”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E32442E"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96E7864"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1F9FC5FA"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9C5DA0E" w14:textId="77777777" w:rsidR="00DB3264" w:rsidRPr="00DB3264" w:rsidRDefault="00DB3264" w:rsidP="00DB3264">
            <w:pPr>
              <w:spacing w:after="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64B102C"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8B82D99"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CB9F03F" w14:textId="77777777" w:rsidR="00DB3264" w:rsidRPr="00DB3264" w:rsidRDefault="00DB3264" w:rsidP="00DB3264">
            <w:pPr>
              <w:spacing w:before="100" w:after="100" w:line="240" w:lineRule="auto"/>
              <w:ind w:firstLine="0"/>
              <w:jc w:val="left"/>
              <w:rPr>
                <w:sz w:val="20"/>
                <w:szCs w:val="20"/>
              </w:rPr>
            </w:pPr>
            <w:r w:rsidRPr="00DB3264">
              <w:rPr>
                <w:sz w:val="20"/>
                <w:szCs w:val="20"/>
              </w:rPr>
              <w:t>Cédula = 8-123-1235</w:t>
            </w:r>
            <w:r w:rsidRPr="00DB3264">
              <w:rPr>
                <w:sz w:val="20"/>
                <w:szCs w:val="20"/>
              </w:rPr>
              <w:br/>
              <w:t>Fecha de nacimiento = 1/5/2003</w:t>
            </w:r>
            <w:r w:rsidRPr="00DB3264">
              <w:rPr>
                <w:sz w:val="20"/>
                <w:szCs w:val="20"/>
              </w:rPr>
              <w:br/>
              <w:t xml:space="preserve">Número de </w:t>
            </w:r>
            <w:r w:rsidRPr="00DB3264">
              <w:rPr>
                <w:sz w:val="20"/>
                <w:szCs w:val="20"/>
              </w:rPr>
              <w:lastRenderedPageBreak/>
              <w:t>cita = 10</w:t>
            </w:r>
            <w:r w:rsidRPr="00DB3264">
              <w:rPr>
                <w:sz w:val="20"/>
                <w:szCs w:val="20"/>
              </w:rPr>
              <w:br/>
              <w:t>Cancelar = Cancela</w:t>
            </w:r>
            <w:r w:rsidRPr="00DB3264">
              <w:rPr>
                <w:sz w:val="20"/>
                <w:szCs w:val="20"/>
              </w:rPr>
              <w:b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4425411" w14:textId="77777777" w:rsidR="00DB3264" w:rsidRPr="00DB3264" w:rsidRDefault="00DB3264" w:rsidP="00DB3264">
            <w:pPr>
              <w:spacing w:after="0" w:line="240" w:lineRule="auto"/>
              <w:ind w:firstLine="0"/>
              <w:jc w:val="left"/>
              <w:rPr>
                <w:sz w:val="20"/>
                <w:szCs w:val="20"/>
              </w:rPr>
            </w:pPr>
            <w:r w:rsidRPr="00DB3264">
              <w:rPr>
                <w:sz w:val="20"/>
                <w:szCs w:val="20"/>
              </w:rPr>
              <w:lastRenderedPageBreak/>
              <w:t>Passed</w:t>
            </w:r>
          </w:p>
        </w:tc>
      </w:tr>
      <w:tr w:rsidR="00DB3264" w:rsidRPr="00DB3264" w14:paraId="32AB186B"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F7ACB55"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4D7489B"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“Cancelar”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2093C26"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“Captcha incorrecto"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7554F79"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ED6D4B6"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68D49397"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3E2EF613"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47" w:name="_Toc90609632"/>
      <w:r w:rsidRPr="00DB3264">
        <w:rPr>
          <w:rFonts w:eastAsia="Times New Roman" w:cs="Arial"/>
          <w:b/>
          <w:bCs/>
          <w:i/>
          <w:iCs/>
          <w:sz w:val="24"/>
          <w:szCs w:val="24"/>
          <w:lang w:val="es-419" w:eastAsia="es-419"/>
        </w:rPr>
        <w:t>Test TC:344-CP009 - Campo vacío: "Captcha"</w:t>
      </w:r>
      <w:bookmarkEnd w:id="47"/>
    </w:p>
    <w:tbl>
      <w:tblPr>
        <w:tblW w:w="5000" w:type="pct"/>
        <w:tblLook w:val="04A0" w:firstRow="1" w:lastRow="0" w:firstColumn="1" w:lastColumn="0" w:noHBand="0" w:noVBand="1"/>
      </w:tblPr>
      <w:tblGrid>
        <w:gridCol w:w="2598"/>
        <w:gridCol w:w="2598"/>
        <w:gridCol w:w="2045"/>
        <w:gridCol w:w="1597"/>
      </w:tblGrid>
      <w:tr w:rsidR="00DB3264" w:rsidRPr="00DB3264" w14:paraId="6224B558" w14:textId="77777777" w:rsidTr="00DB3264">
        <w:tc>
          <w:tcPr>
            <w:tcW w:w="0" w:type="auto"/>
            <w:tcMar>
              <w:top w:w="15" w:type="dxa"/>
              <w:left w:w="15" w:type="dxa"/>
              <w:bottom w:w="15" w:type="dxa"/>
              <w:right w:w="15" w:type="dxa"/>
            </w:tcMar>
            <w:vAlign w:val="center"/>
            <w:hideMark/>
          </w:tcPr>
          <w:p w14:paraId="2AA31829"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4DE2ADE4"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0C35EB3C"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0B8E0363"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445864AA" w14:textId="77777777" w:rsidTr="00DB3264">
        <w:tc>
          <w:tcPr>
            <w:tcW w:w="0" w:type="auto"/>
            <w:tcMar>
              <w:top w:w="15" w:type="dxa"/>
              <w:left w:w="15" w:type="dxa"/>
              <w:bottom w:w="15" w:type="dxa"/>
              <w:right w:w="15" w:type="dxa"/>
            </w:tcMar>
            <w:vAlign w:val="center"/>
            <w:hideMark/>
          </w:tcPr>
          <w:p w14:paraId="354DDCA4"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07165A18"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7F8B0E6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14B379E8"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35CEE2B6" w14:textId="77777777" w:rsidTr="00DB3264">
        <w:tc>
          <w:tcPr>
            <w:tcW w:w="0" w:type="auto"/>
            <w:tcMar>
              <w:top w:w="15" w:type="dxa"/>
              <w:left w:w="15" w:type="dxa"/>
              <w:bottom w:w="15" w:type="dxa"/>
              <w:right w:w="15" w:type="dxa"/>
            </w:tcMar>
            <w:vAlign w:val="center"/>
            <w:hideMark/>
          </w:tcPr>
          <w:p w14:paraId="0E1AAE1E"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30967F01"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1893157E"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5DAC4B3A"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0BAA7FBF" w14:textId="77777777" w:rsidTr="00DB3264">
        <w:tc>
          <w:tcPr>
            <w:tcW w:w="0" w:type="auto"/>
            <w:tcMar>
              <w:top w:w="15" w:type="dxa"/>
              <w:left w:w="15" w:type="dxa"/>
              <w:bottom w:w="15" w:type="dxa"/>
              <w:right w:w="15" w:type="dxa"/>
            </w:tcMar>
            <w:vAlign w:val="center"/>
            <w:hideMark/>
          </w:tcPr>
          <w:p w14:paraId="5CDC3682"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072403A1"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0BABE84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5CFA5C0E"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58D85B6F" w14:textId="77777777" w:rsidTr="00DB3264">
        <w:tc>
          <w:tcPr>
            <w:tcW w:w="0" w:type="auto"/>
            <w:tcMar>
              <w:top w:w="15" w:type="dxa"/>
              <w:left w:w="15" w:type="dxa"/>
              <w:bottom w:w="15" w:type="dxa"/>
              <w:right w:w="15" w:type="dxa"/>
            </w:tcMar>
            <w:vAlign w:val="center"/>
            <w:hideMark/>
          </w:tcPr>
          <w:p w14:paraId="26F3832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66FA3A10"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2892770B"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15EDA4CF"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669E9B12" w14:textId="77777777" w:rsidTr="00DB3264">
        <w:tc>
          <w:tcPr>
            <w:tcW w:w="0" w:type="auto"/>
            <w:tcMar>
              <w:top w:w="15" w:type="dxa"/>
              <w:left w:w="15" w:type="dxa"/>
              <w:bottom w:w="15" w:type="dxa"/>
              <w:right w:w="15" w:type="dxa"/>
            </w:tcMar>
            <w:vAlign w:val="center"/>
            <w:hideMark/>
          </w:tcPr>
          <w:p w14:paraId="7F38A10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3A86F62B"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2330"/>
        <w:gridCol w:w="2692"/>
        <w:gridCol w:w="1681"/>
        <w:gridCol w:w="1382"/>
      </w:tblGrid>
      <w:tr w:rsidR="00DB3264" w:rsidRPr="00DB3264" w14:paraId="610BA750"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DAFFE5E"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3BE4D85"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6B0940D"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F2C7B0F"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879BB1A"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24F58F16"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71EA439"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D8ED15D"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“Cancelar Cita" que se despliega del botón “Citas Programadas”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B02882B"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“Número de cédula”, “Fecha de nacimiento”, “Número de cita” y “Campo de Cancelar”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B2EB9FA"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AA19C49"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76E84D1B"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B7F0E7D" w14:textId="77777777" w:rsidR="00DB3264" w:rsidRPr="00DB3264" w:rsidRDefault="00DB3264" w:rsidP="00DB3264">
            <w:pPr>
              <w:spacing w:after="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45BC6E6"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FEA3833"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77AE3C8" w14:textId="77777777" w:rsidR="00DB3264" w:rsidRPr="00DB3264" w:rsidRDefault="00DB3264" w:rsidP="00DB3264">
            <w:pPr>
              <w:spacing w:before="100" w:after="100" w:line="240" w:lineRule="auto"/>
              <w:ind w:firstLine="0"/>
              <w:jc w:val="left"/>
              <w:rPr>
                <w:sz w:val="20"/>
                <w:szCs w:val="20"/>
              </w:rPr>
            </w:pPr>
            <w:r w:rsidRPr="00DB3264">
              <w:rPr>
                <w:sz w:val="20"/>
                <w:szCs w:val="20"/>
              </w:rPr>
              <w:t>Cédula = 8-123-1235</w:t>
            </w:r>
            <w:r w:rsidRPr="00DB3264">
              <w:rPr>
                <w:sz w:val="20"/>
                <w:szCs w:val="20"/>
              </w:rPr>
              <w:br/>
              <w:t>Fecha de nacimiento = 1/5/2003</w:t>
            </w:r>
            <w:r w:rsidRPr="00DB3264">
              <w:rPr>
                <w:sz w:val="20"/>
                <w:szCs w:val="20"/>
              </w:rPr>
              <w:br/>
              <w:t>Número de cita = 10</w:t>
            </w:r>
            <w:r w:rsidRPr="00DB3264">
              <w:rPr>
                <w:sz w:val="20"/>
                <w:szCs w:val="20"/>
              </w:rPr>
              <w:br/>
              <w:t>Cancelar = </w:t>
            </w:r>
            <w:r w:rsidRPr="00DB3264">
              <w:rPr>
                <w:sz w:val="20"/>
                <w:szCs w:val="20"/>
              </w:rPr>
              <w:b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0812EAD"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6C2FF9B2"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8E2EFBB"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513C61B"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“Cancelar”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2A3C63D"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“El captcha no puede estar vacío"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FF8D01F"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7553DC9"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078B0BEB"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7C54D95C" w14:textId="77777777" w:rsidR="00DB3264" w:rsidRPr="00DB3264" w:rsidRDefault="00DB3264" w:rsidP="00DB3264">
      <w:pPr>
        <w:spacing w:after="0" w:line="240" w:lineRule="auto"/>
        <w:ind w:firstLine="0"/>
        <w:jc w:val="left"/>
        <w:outlineLvl w:val="1"/>
        <w:rPr>
          <w:rFonts w:eastAsia="Times New Roman" w:cs="Arial"/>
          <w:b/>
          <w:bCs/>
          <w:sz w:val="28"/>
          <w:szCs w:val="28"/>
          <w:lang w:val="es-419" w:eastAsia="es-419"/>
        </w:rPr>
      </w:pPr>
      <w:bookmarkStart w:id="48" w:name="_Toc90609633"/>
      <w:r w:rsidRPr="00DB3264">
        <w:rPr>
          <w:rFonts w:eastAsia="Times New Roman" w:cs="Arial"/>
          <w:b/>
          <w:bCs/>
          <w:sz w:val="28"/>
          <w:szCs w:val="28"/>
          <w:lang w:val="es-419" w:eastAsia="es-419"/>
        </w:rPr>
        <w:t>Folder:Iniciar sesión</w:t>
      </w:r>
      <w:bookmarkEnd w:id="48"/>
    </w:p>
    <w:p w14:paraId="5E2397F4"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49" w:name="_Toc90609634"/>
      <w:r w:rsidRPr="00DB3264">
        <w:rPr>
          <w:rFonts w:eastAsia="Times New Roman" w:cs="Arial"/>
          <w:b/>
          <w:bCs/>
          <w:i/>
          <w:iCs/>
          <w:sz w:val="24"/>
          <w:szCs w:val="24"/>
          <w:lang w:val="es-419" w:eastAsia="es-419"/>
        </w:rPr>
        <w:t>Test TC:312-CP001 - Flujo Basico</w:t>
      </w:r>
      <w:bookmarkEnd w:id="49"/>
    </w:p>
    <w:tbl>
      <w:tblPr>
        <w:tblW w:w="5000" w:type="pct"/>
        <w:tblLook w:val="04A0" w:firstRow="1" w:lastRow="0" w:firstColumn="1" w:lastColumn="0" w:noHBand="0" w:noVBand="1"/>
      </w:tblPr>
      <w:tblGrid>
        <w:gridCol w:w="2598"/>
        <w:gridCol w:w="2598"/>
        <w:gridCol w:w="2045"/>
        <w:gridCol w:w="1597"/>
      </w:tblGrid>
      <w:tr w:rsidR="00DB3264" w:rsidRPr="00DB3264" w14:paraId="7F47BB31" w14:textId="77777777" w:rsidTr="00DB3264">
        <w:tc>
          <w:tcPr>
            <w:tcW w:w="0" w:type="auto"/>
            <w:tcMar>
              <w:top w:w="15" w:type="dxa"/>
              <w:left w:w="15" w:type="dxa"/>
              <w:bottom w:w="15" w:type="dxa"/>
              <w:right w:w="15" w:type="dxa"/>
            </w:tcMar>
            <w:vAlign w:val="center"/>
            <w:hideMark/>
          </w:tcPr>
          <w:p w14:paraId="16895D76"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2ED327F9"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75B1467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2CE8EFE4"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738DEC29" w14:textId="77777777" w:rsidTr="00DB3264">
        <w:tc>
          <w:tcPr>
            <w:tcW w:w="0" w:type="auto"/>
            <w:tcMar>
              <w:top w:w="15" w:type="dxa"/>
              <w:left w:w="15" w:type="dxa"/>
              <w:bottom w:w="15" w:type="dxa"/>
              <w:right w:w="15" w:type="dxa"/>
            </w:tcMar>
            <w:vAlign w:val="center"/>
            <w:hideMark/>
          </w:tcPr>
          <w:p w14:paraId="7DE53DEF"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5E85F2D5"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53C1BCB4"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4A7131BD"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58EB6B28" w14:textId="77777777" w:rsidTr="00DB3264">
        <w:tc>
          <w:tcPr>
            <w:tcW w:w="0" w:type="auto"/>
            <w:tcMar>
              <w:top w:w="15" w:type="dxa"/>
              <w:left w:w="15" w:type="dxa"/>
              <w:bottom w:w="15" w:type="dxa"/>
              <w:right w:w="15" w:type="dxa"/>
            </w:tcMar>
            <w:vAlign w:val="center"/>
            <w:hideMark/>
          </w:tcPr>
          <w:p w14:paraId="26A9CC32"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5B0B51D6"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5C4F5702"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6AC9C084"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67FF3D3E" w14:textId="77777777" w:rsidTr="00DB3264">
        <w:tc>
          <w:tcPr>
            <w:tcW w:w="0" w:type="auto"/>
            <w:tcMar>
              <w:top w:w="15" w:type="dxa"/>
              <w:left w:w="15" w:type="dxa"/>
              <w:bottom w:w="15" w:type="dxa"/>
              <w:right w:w="15" w:type="dxa"/>
            </w:tcMar>
            <w:vAlign w:val="center"/>
            <w:hideMark/>
          </w:tcPr>
          <w:p w14:paraId="5A7ACA4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33ADE898"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31C0E5E9"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5040FB8D"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149C8DF2" w14:textId="77777777" w:rsidTr="00DB3264">
        <w:tc>
          <w:tcPr>
            <w:tcW w:w="0" w:type="auto"/>
            <w:tcMar>
              <w:top w:w="15" w:type="dxa"/>
              <w:left w:w="15" w:type="dxa"/>
              <w:bottom w:w="15" w:type="dxa"/>
              <w:right w:w="15" w:type="dxa"/>
            </w:tcMar>
            <w:vAlign w:val="center"/>
            <w:hideMark/>
          </w:tcPr>
          <w:p w14:paraId="45DD586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57944772"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6E85C1D1"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1C69743A"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10C3D4F0" w14:textId="77777777" w:rsidTr="00DB3264">
        <w:tc>
          <w:tcPr>
            <w:tcW w:w="0" w:type="auto"/>
            <w:tcMar>
              <w:top w:w="15" w:type="dxa"/>
              <w:left w:w="15" w:type="dxa"/>
              <w:bottom w:w="15" w:type="dxa"/>
              <w:right w:w="15" w:type="dxa"/>
            </w:tcMar>
            <w:vAlign w:val="center"/>
            <w:hideMark/>
          </w:tcPr>
          <w:p w14:paraId="54FE2B38"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35CCE6ED"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8"/>
        <w:gridCol w:w="2192"/>
        <w:gridCol w:w="2719"/>
        <w:gridCol w:w="1791"/>
        <w:gridCol w:w="1382"/>
      </w:tblGrid>
      <w:tr w:rsidR="00DB3264" w:rsidRPr="00DB3264" w14:paraId="3875A344"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3CCAF90"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E77FFE1"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CA02909"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753375B"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E7F65EA"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59E02363"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40538B4"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gridSpan w:val="3"/>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75D126E" w14:textId="77777777" w:rsidR="00DB3264" w:rsidRPr="00DB3264" w:rsidRDefault="00DB3264" w:rsidP="00DB3264">
            <w:pPr>
              <w:spacing w:after="40" w:line="240" w:lineRule="auto"/>
              <w:ind w:firstLine="0"/>
              <w:jc w:val="left"/>
              <w:rPr>
                <w:sz w:val="20"/>
                <w:szCs w:val="20"/>
              </w:rPr>
            </w:pPr>
            <w:r w:rsidRPr="00DB3264">
              <w:rPr>
                <w:sz w:val="20"/>
                <w:szCs w:val="20"/>
              </w:rPr>
              <w:t>Call'Ingresar al sitio web'</w:t>
            </w:r>
            <w:r w:rsidRPr="00DB3264">
              <w:rPr>
                <w:i/>
                <w:iCs/>
                <w:sz w:val="20"/>
                <w:szCs w:val="20"/>
              </w:rPr>
              <w:t>withurl= 'localhost',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898D2EA" w14:textId="77777777" w:rsidR="00DB3264" w:rsidRPr="00DB3264" w:rsidRDefault="00DB3264" w:rsidP="00DB3264">
            <w:pPr>
              <w:spacing w:after="40" w:line="240" w:lineRule="auto"/>
              <w:ind w:firstLine="0"/>
              <w:jc w:val="left"/>
              <w:rPr>
                <w:sz w:val="20"/>
                <w:szCs w:val="20"/>
              </w:rPr>
            </w:pPr>
            <w:r w:rsidRPr="00DB3264">
              <w:rPr>
                <w:sz w:val="20"/>
                <w:szCs w:val="20"/>
              </w:rPr>
              <w:t>N/A</w:t>
            </w:r>
          </w:p>
        </w:tc>
      </w:tr>
      <w:tr w:rsidR="00DB3264" w:rsidRPr="00DB3264" w14:paraId="78885D30"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6BA78A4" w14:textId="77777777" w:rsidR="00DB3264" w:rsidRPr="00DB3264" w:rsidRDefault="00DB3264" w:rsidP="00DB3264">
            <w:pPr>
              <w:spacing w:after="40" w:line="240" w:lineRule="auto"/>
              <w:ind w:firstLine="0"/>
              <w:jc w:val="left"/>
              <w:rPr>
                <w:sz w:val="20"/>
                <w:szCs w:val="20"/>
              </w:rPr>
            </w:pPr>
            <w:r w:rsidRPr="00DB3264">
              <w:rPr>
                <w:sz w:val="20"/>
                <w:szCs w:val="20"/>
              </w:rPr>
              <w:lastRenderedPageBreak/>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AB2DFBB"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“Sitio para médicos”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B3DCC97"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“Cédula” y “Contraseña”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CDEBDE3"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82758D9"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299963DA"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26BEAE8"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11F927C"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3436E78"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CF1E01D" w14:textId="77777777" w:rsidR="00DB3264" w:rsidRPr="00DB3264" w:rsidRDefault="00DB3264" w:rsidP="00DB3264">
            <w:pPr>
              <w:spacing w:before="100" w:after="100" w:line="240" w:lineRule="auto"/>
              <w:ind w:firstLine="0"/>
              <w:jc w:val="left"/>
              <w:rPr>
                <w:sz w:val="20"/>
                <w:szCs w:val="20"/>
              </w:rPr>
            </w:pPr>
            <w:r w:rsidRPr="00DB3264">
              <w:rPr>
                <w:sz w:val="20"/>
                <w:szCs w:val="20"/>
              </w:rPr>
              <w:t>Cédula = 8-000-0001</w:t>
            </w:r>
            <w:r w:rsidRPr="00DB3264">
              <w:rPr>
                <w:sz w:val="20"/>
                <w:szCs w:val="20"/>
              </w:rPr>
              <w:br/>
              <w:t>Contraseña = clave321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62F8F4D"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4615B766"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C9864BA" w14:textId="77777777" w:rsidR="00DB3264" w:rsidRPr="00DB3264" w:rsidRDefault="00DB3264" w:rsidP="00DB3264">
            <w:pPr>
              <w:spacing w:after="0" w:line="240" w:lineRule="auto"/>
              <w:ind w:firstLine="0"/>
              <w:jc w:val="left"/>
              <w:rPr>
                <w:sz w:val="20"/>
                <w:szCs w:val="20"/>
              </w:rPr>
            </w:pPr>
            <w:r w:rsidRPr="00DB3264">
              <w:rPr>
                <w:sz w:val="20"/>
                <w:szCs w:val="20"/>
              </w:rPr>
              <w: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D5D3F29"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“Iniciar sesión”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D4CF104"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sitio para médicos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BC720AA"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13CD71F"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4A2996B3"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38873848"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50" w:name="_Toc90609635"/>
      <w:r w:rsidRPr="00DB3264">
        <w:rPr>
          <w:rFonts w:eastAsia="Times New Roman" w:cs="Arial"/>
          <w:b/>
          <w:bCs/>
          <w:i/>
          <w:iCs/>
          <w:sz w:val="24"/>
          <w:szCs w:val="24"/>
          <w:lang w:val="es-419" w:eastAsia="es-419"/>
        </w:rPr>
        <w:t>Test TC:313-CP002 - Contraseña incorrecta: "Contraseña"</w:t>
      </w:r>
      <w:bookmarkEnd w:id="50"/>
    </w:p>
    <w:tbl>
      <w:tblPr>
        <w:tblW w:w="5000" w:type="pct"/>
        <w:tblLook w:val="04A0" w:firstRow="1" w:lastRow="0" w:firstColumn="1" w:lastColumn="0" w:noHBand="0" w:noVBand="1"/>
      </w:tblPr>
      <w:tblGrid>
        <w:gridCol w:w="2598"/>
        <w:gridCol w:w="2598"/>
        <w:gridCol w:w="2045"/>
        <w:gridCol w:w="1597"/>
      </w:tblGrid>
      <w:tr w:rsidR="00DB3264" w:rsidRPr="00DB3264" w14:paraId="166154A8" w14:textId="77777777" w:rsidTr="00DB3264">
        <w:tc>
          <w:tcPr>
            <w:tcW w:w="0" w:type="auto"/>
            <w:tcMar>
              <w:top w:w="15" w:type="dxa"/>
              <w:left w:w="15" w:type="dxa"/>
              <w:bottom w:w="15" w:type="dxa"/>
              <w:right w:w="15" w:type="dxa"/>
            </w:tcMar>
            <w:vAlign w:val="center"/>
            <w:hideMark/>
          </w:tcPr>
          <w:p w14:paraId="3686E12C"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6F79259B"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15A4963C"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66243710"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63909625" w14:textId="77777777" w:rsidTr="00DB3264">
        <w:tc>
          <w:tcPr>
            <w:tcW w:w="0" w:type="auto"/>
            <w:tcMar>
              <w:top w:w="15" w:type="dxa"/>
              <w:left w:w="15" w:type="dxa"/>
              <w:bottom w:w="15" w:type="dxa"/>
              <w:right w:w="15" w:type="dxa"/>
            </w:tcMar>
            <w:vAlign w:val="center"/>
            <w:hideMark/>
          </w:tcPr>
          <w:p w14:paraId="2EF95D77"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2F836D0E"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5FFB8F38"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50B24F14"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2BF29A78" w14:textId="77777777" w:rsidTr="00DB3264">
        <w:tc>
          <w:tcPr>
            <w:tcW w:w="0" w:type="auto"/>
            <w:tcMar>
              <w:top w:w="15" w:type="dxa"/>
              <w:left w:w="15" w:type="dxa"/>
              <w:bottom w:w="15" w:type="dxa"/>
              <w:right w:w="15" w:type="dxa"/>
            </w:tcMar>
            <w:vAlign w:val="center"/>
            <w:hideMark/>
          </w:tcPr>
          <w:p w14:paraId="3CDCE827"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01C2EA6D"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2DA80B4D"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22C64931"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3C753603" w14:textId="77777777" w:rsidTr="00DB3264">
        <w:tc>
          <w:tcPr>
            <w:tcW w:w="0" w:type="auto"/>
            <w:tcMar>
              <w:top w:w="15" w:type="dxa"/>
              <w:left w:w="15" w:type="dxa"/>
              <w:bottom w:w="15" w:type="dxa"/>
              <w:right w:w="15" w:type="dxa"/>
            </w:tcMar>
            <w:vAlign w:val="center"/>
            <w:hideMark/>
          </w:tcPr>
          <w:p w14:paraId="151CB3E1"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092D80C1"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31B1209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733B13D8"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4A51A850" w14:textId="77777777" w:rsidTr="00DB3264">
        <w:tc>
          <w:tcPr>
            <w:tcW w:w="0" w:type="auto"/>
            <w:tcMar>
              <w:top w:w="15" w:type="dxa"/>
              <w:left w:w="15" w:type="dxa"/>
              <w:bottom w:w="15" w:type="dxa"/>
              <w:right w:w="15" w:type="dxa"/>
            </w:tcMar>
            <w:vAlign w:val="center"/>
            <w:hideMark/>
          </w:tcPr>
          <w:p w14:paraId="77A5E45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32358984"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4AE95183"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73E8F025"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24BB6367" w14:textId="77777777" w:rsidTr="00DB3264">
        <w:tc>
          <w:tcPr>
            <w:tcW w:w="0" w:type="auto"/>
            <w:tcMar>
              <w:top w:w="15" w:type="dxa"/>
              <w:left w:w="15" w:type="dxa"/>
              <w:bottom w:w="15" w:type="dxa"/>
              <w:right w:w="15" w:type="dxa"/>
            </w:tcMar>
            <w:vAlign w:val="center"/>
            <w:hideMark/>
          </w:tcPr>
          <w:p w14:paraId="39B2DC0E"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1DB0DA82"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2118"/>
        <w:gridCol w:w="2856"/>
        <w:gridCol w:w="1729"/>
        <w:gridCol w:w="1382"/>
      </w:tblGrid>
      <w:tr w:rsidR="00DB3264" w:rsidRPr="00DB3264" w14:paraId="7D20BF61"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3E12668"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F8B4244"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C7A066B"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054F6EF"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6921448"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646434D4"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C5AF967"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gridSpan w:val="3"/>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91EC659" w14:textId="77777777" w:rsidR="00DB3264" w:rsidRPr="00DB3264" w:rsidRDefault="00DB3264" w:rsidP="00DB3264">
            <w:pPr>
              <w:spacing w:after="40" w:line="240" w:lineRule="auto"/>
              <w:ind w:firstLine="0"/>
              <w:jc w:val="left"/>
              <w:rPr>
                <w:sz w:val="20"/>
                <w:szCs w:val="20"/>
              </w:rPr>
            </w:pPr>
            <w:r w:rsidRPr="00DB3264">
              <w:rPr>
                <w:sz w:val="20"/>
                <w:szCs w:val="20"/>
              </w:rPr>
              <w:t>Call'Ingresar al sitio web'</w:t>
            </w:r>
            <w:r w:rsidRPr="00DB3264">
              <w:rPr>
                <w:i/>
                <w:iCs/>
                <w:sz w:val="20"/>
                <w:szCs w:val="20"/>
              </w:rPr>
              <w:t>withurl= 'localhost',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CAC2DC2" w14:textId="77777777" w:rsidR="00DB3264" w:rsidRPr="00DB3264" w:rsidRDefault="00DB3264" w:rsidP="00DB3264">
            <w:pPr>
              <w:spacing w:after="40" w:line="240" w:lineRule="auto"/>
              <w:ind w:firstLine="0"/>
              <w:jc w:val="left"/>
              <w:rPr>
                <w:sz w:val="20"/>
                <w:szCs w:val="20"/>
              </w:rPr>
            </w:pPr>
            <w:r w:rsidRPr="00DB3264">
              <w:rPr>
                <w:sz w:val="20"/>
                <w:szCs w:val="20"/>
              </w:rPr>
              <w:t>N/A</w:t>
            </w:r>
          </w:p>
        </w:tc>
      </w:tr>
      <w:tr w:rsidR="00DB3264" w:rsidRPr="00DB3264" w14:paraId="3E7BCB61"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34BA28C" w14:textId="77777777" w:rsidR="00DB3264" w:rsidRPr="00DB3264" w:rsidRDefault="00DB3264" w:rsidP="00DB3264">
            <w:pPr>
              <w:spacing w:after="4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7A7C687"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“Sitio para médicos”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A77F1A6"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“Cédula” y “Contraseña”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67E4785"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58A8777"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4E70A193"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E361857"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C507BBF"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6A84CCA"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196CBB4" w14:textId="77777777" w:rsidR="00DB3264" w:rsidRPr="00DB3264" w:rsidRDefault="00DB3264" w:rsidP="00DB3264">
            <w:pPr>
              <w:spacing w:before="100" w:after="100" w:line="240" w:lineRule="auto"/>
              <w:ind w:firstLine="0"/>
              <w:jc w:val="left"/>
              <w:rPr>
                <w:sz w:val="20"/>
                <w:szCs w:val="20"/>
              </w:rPr>
            </w:pPr>
            <w:r w:rsidRPr="00DB3264">
              <w:rPr>
                <w:sz w:val="20"/>
                <w:szCs w:val="20"/>
              </w:rPr>
              <w:t>Cédula = 8-000-0001</w:t>
            </w:r>
            <w:r w:rsidRPr="00DB3264">
              <w:rPr>
                <w:sz w:val="20"/>
                <w:szCs w:val="20"/>
              </w:rPr>
              <w:br/>
              <w:t>Contraseña = 123456</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111AEED"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2021C398"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1F35865" w14:textId="77777777" w:rsidR="00DB3264" w:rsidRPr="00DB3264" w:rsidRDefault="00DB3264" w:rsidP="00DB3264">
            <w:pPr>
              <w:spacing w:after="0" w:line="240" w:lineRule="auto"/>
              <w:ind w:firstLine="0"/>
              <w:jc w:val="left"/>
              <w:rPr>
                <w:sz w:val="20"/>
                <w:szCs w:val="20"/>
              </w:rPr>
            </w:pPr>
            <w:r w:rsidRPr="00DB3264">
              <w:rPr>
                <w:sz w:val="20"/>
                <w:szCs w:val="20"/>
              </w:rPr>
              <w: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F930C47"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“Iniciar sesión”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74B0E15"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“Contraseña Incorrecta”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5681312"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4B07268"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4A596074"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61D631DB"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51" w:name="_Toc90609636"/>
      <w:r w:rsidRPr="00DB3264">
        <w:rPr>
          <w:rFonts w:eastAsia="Times New Roman" w:cs="Arial"/>
          <w:b/>
          <w:bCs/>
          <w:i/>
          <w:iCs/>
          <w:sz w:val="24"/>
          <w:szCs w:val="24"/>
          <w:lang w:val="es-419" w:eastAsia="es-419"/>
        </w:rPr>
        <w:t>Test TC:314-CP003 - Campo vacío: "Contraseña"</w:t>
      </w:r>
      <w:bookmarkEnd w:id="51"/>
    </w:p>
    <w:tbl>
      <w:tblPr>
        <w:tblW w:w="5000" w:type="pct"/>
        <w:tblLook w:val="04A0" w:firstRow="1" w:lastRow="0" w:firstColumn="1" w:lastColumn="0" w:noHBand="0" w:noVBand="1"/>
      </w:tblPr>
      <w:tblGrid>
        <w:gridCol w:w="2598"/>
        <w:gridCol w:w="2598"/>
        <w:gridCol w:w="2045"/>
        <w:gridCol w:w="1597"/>
      </w:tblGrid>
      <w:tr w:rsidR="00DB3264" w:rsidRPr="00DB3264" w14:paraId="6FA4EAF2" w14:textId="77777777" w:rsidTr="00DB3264">
        <w:tc>
          <w:tcPr>
            <w:tcW w:w="0" w:type="auto"/>
            <w:tcMar>
              <w:top w:w="15" w:type="dxa"/>
              <w:left w:w="15" w:type="dxa"/>
              <w:bottom w:w="15" w:type="dxa"/>
              <w:right w:w="15" w:type="dxa"/>
            </w:tcMar>
            <w:vAlign w:val="center"/>
            <w:hideMark/>
          </w:tcPr>
          <w:p w14:paraId="71439817"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492E9C05"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1C245AC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39BBAB3C"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4C45D8E8" w14:textId="77777777" w:rsidTr="00DB3264">
        <w:tc>
          <w:tcPr>
            <w:tcW w:w="0" w:type="auto"/>
            <w:tcMar>
              <w:top w:w="15" w:type="dxa"/>
              <w:left w:w="15" w:type="dxa"/>
              <w:bottom w:w="15" w:type="dxa"/>
              <w:right w:w="15" w:type="dxa"/>
            </w:tcMar>
            <w:vAlign w:val="center"/>
            <w:hideMark/>
          </w:tcPr>
          <w:p w14:paraId="24D6311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4825030F"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4EF344E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65A6D4FD"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00A0BB55" w14:textId="77777777" w:rsidTr="00DB3264">
        <w:tc>
          <w:tcPr>
            <w:tcW w:w="0" w:type="auto"/>
            <w:tcMar>
              <w:top w:w="15" w:type="dxa"/>
              <w:left w:w="15" w:type="dxa"/>
              <w:bottom w:w="15" w:type="dxa"/>
              <w:right w:w="15" w:type="dxa"/>
            </w:tcMar>
            <w:vAlign w:val="center"/>
            <w:hideMark/>
          </w:tcPr>
          <w:p w14:paraId="2E9F24CF"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2A53DB96"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6E1BE0C8"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3E8B49F3"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6C032546" w14:textId="77777777" w:rsidTr="00DB3264">
        <w:tc>
          <w:tcPr>
            <w:tcW w:w="0" w:type="auto"/>
            <w:tcMar>
              <w:top w:w="15" w:type="dxa"/>
              <w:left w:w="15" w:type="dxa"/>
              <w:bottom w:w="15" w:type="dxa"/>
              <w:right w:w="15" w:type="dxa"/>
            </w:tcMar>
            <w:vAlign w:val="center"/>
            <w:hideMark/>
          </w:tcPr>
          <w:p w14:paraId="313F6D5E"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69537F8C"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4350FF61"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15620269"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70C118B4" w14:textId="77777777" w:rsidTr="00DB3264">
        <w:tc>
          <w:tcPr>
            <w:tcW w:w="0" w:type="auto"/>
            <w:tcMar>
              <w:top w:w="15" w:type="dxa"/>
              <w:left w:w="15" w:type="dxa"/>
              <w:bottom w:w="15" w:type="dxa"/>
              <w:right w:w="15" w:type="dxa"/>
            </w:tcMar>
            <w:vAlign w:val="center"/>
            <w:hideMark/>
          </w:tcPr>
          <w:p w14:paraId="4FB9D1EF"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26B7A00F"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6D8417F1"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7F97771A"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2CF6A31D" w14:textId="77777777" w:rsidTr="00DB3264">
        <w:tc>
          <w:tcPr>
            <w:tcW w:w="0" w:type="auto"/>
            <w:tcMar>
              <w:top w:w="15" w:type="dxa"/>
              <w:left w:w="15" w:type="dxa"/>
              <w:bottom w:w="15" w:type="dxa"/>
              <w:right w:w="15" w:type="dxa"/>
            </w:tcMar>
            <w:vAlign w:val="center"/>
            <w:hideMark/>
          </w:tcPr>
          <w:p w14:paraId="3ADD9FC3"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6346C4BE"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1981"/>
        <w:gridCol w:w="3046"/>
        <w:gridCol w:w="1676"/>
        <w:gridCol w:w="1382"/>
      </w:tblGrid>
      <w:tr w:rsidR="00DB3264" w:rsidRPr="00DB3264" w14:paraId="3A2027F3"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CDC4D34"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A8A8A2C"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FE3A25C"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AD87E4F"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E728333"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170145E6"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EA968D2"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gridSpan w:val="3"/>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4272E6F" w14:textId="77777777" w:rsidR="00DB3264" w:rsidRPr="00DB3264" w:rsidRDefault="00DB3264" w:rsidP="00DB3264">
            <w:pPr>
              <w:spacing w:after="40" w:line="240" w:lineRule="auto"/>
              <w:ind w:firstLine="0"/>
              <w:jc w:val="left"/>
              <w:rPr>
                <w:sz w:val="20"/>
                <w:szCs w:val="20"/>
              </w:rPr>
            </w:pPr>
            <w:r w:rsidRPr="00DB3264">
              <w:rPr>
                <w:sz w:val="20"/>
                <w:szCs w:val="20"/>
              </w:rPr>
              <w:t>Call'Ingresar al sitio web'</w:t>
            </w:r>
            <w:r w:rsidRPr="00DB3264">
              <w:rPr>
                <w:i/>
                <w:iCs/>
                <w:sz w:val="20"/>
                <w:szCs w:val="20"/>
              </w:rPr>
              <w:t>withurl= 'localhost',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E2D32C4" w14:textId="77777777" w:rsidR="00DB3264" w:rsidRPr="00DB3264" w:rsidRDefault="00DB3264" w:rsidP="00DB3264">
            <w:pPr>
              <w:spacing w:after="40" w:line="240" w:lineRule="auto"/>
              <w:ind w:firstLine="0"/>
              <w:jc w:val="left"/>
              <w:rPr>
                <w:sz w:val="20"/>
                <w:szCs w:val="20"/>
              </w:rPr>
            </w:pPr>
            <w:r w:rsidRPr="00DB3264">
              <w:rPr>
                <w:sz w:val="20"/>
                <w:szCs w:val="20"/>
              </w:rPr>
              <w:t>N/A</w:t>
            </w:r>
          </w:p>
        </w:tc>
      </w:tr>
      <w:tr w:rsidR="00DB3264" w:rsidRPr="00DB3264" w14:paraId="2BE42922"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6E340FA" w14:textId="77777777" w:rsidR="00DB3264" w:rsidRPr="00DB3264" w:rsidRDefault="00DB3264" w:rsidP="00DB3264">
            <w:pPr>
              <w:spacing w:after="40" w:line="240" w:lineRule="auto"/>
              <w:ind w:firstLine="0"/>
              <w:jc w:val="left"/>
              <w:rPr>
                <w:sz w:val="20"/>
                <w:szCs w:val="20"/>
              </w:rPr>
            </w:pPr>
            <w:r w:rsidRPr="00DB3264">
              <w:rPr>
                <w:sz w:val="20"/>
                <w:szCs w:val="20"/>
              </w:rPr>
              <w:lastRenderedPageBreak/>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740880A"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“Sitio para médicos”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1AFE3F1"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“Cédula” y “Contraseña”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3C85537"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779EF75"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5F93C4CF"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B0AB7B8"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536FACB"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93FF56A"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5B6E223" w14:textId="77777777" w:rsidR="00DB3264" w:rsidRPr="00DB3264" w:rsidRDefault="00DB3264" w:rsidP="00DB3264">
            <w:pPr>
              <w:spacing w:before="100" w:after="100" w:line="240" w:lineRule="auto"/>
              <w:ind w:firstLine="0"/>
              <w:jc w:val="left"/>
              <w:rPr>
                <w:sz w:val="20"/>
                <w:szCs w:val="20"/>
              </w:rPr>
            </w:pPr>
            <w:r w:rsidRPr="00DB3264">
              <w:rPr>
                <w:sz w:val="20"/>
                <w:szCs w:val="20"/>
              </w:rPr>
              <w:t>Cédula = 8-000-0001</w:t>
            </w:r>
            <w:r w:rsidRPr="00DB3264">
              <w:rPr>
                <w:sz w:val="20"/>
                <w:szCs w:val="20"/>
              </w:rPr>
              <w:br/>
              <w:t>Contraseña =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40E31A7"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51C48FCA"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2F21DD4" w14:textId="77777777" w:rsidR="00DB3264" w:rsidRPr="00DB3264" w:rsidRDefault="00DB3264" w:rsidP="00DB3264">
            <w:pPr>
              <w:spacing w:after="0" w:line="240" w:lineRule="auto"/>
              <w:ind w:firstLine="0"/>
              <w:jc w:val="left"/>
              <w:rPr>
                <w:sz w:val="20"/>
                <w:szCs w:val="20"/>
              </w:rPr>
            </w:pPr>
            <w:r w:rsidRPr="00DB3264">
              <w:rPr>
                <w:sz w:val="20"/>
                <w:szCs w:val="20"/>
              </w:rPr>
              <w: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D6F25AE"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“Iniciar sesión”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C0571FC"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“El campo contraseña no puede estar vacío”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7F287FE"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E5804FF"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7CCD1A76"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637D1827"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52" w:name="_Toc90609637"/>
      <w:r w:rsidRPr="00DB3264">
        <w:rPr>
          <w:rFonts w:eastAsia="Times New Roman" w:cs="Arial"/>
          <w:b/>
          <w:bCs/>
          <w:i/>
          <w:iCs/>
          <w:sz w:val="24"/>
          <w:szCs w:val="24"/>
          <w:lang w:val="es-419" w:eastAsia="es-419"/>
        </w:rPr>
        <w:t>Test TC:315-CP004 - Cédula incorrecta: "Cédula"</w:t>
      </w:r>
      <w:bookmarkEnd w:id="52"/>
      <w:r w:rsidRPr="00DB3264">
        <w:rPr>
          <w:rFonts w:eastAsia="Times New Roman" w:cs="Arial"/>
          <w:b/>
          <w:bCs/>
          <w:i/>
          <w:iCs/>
          <w:sz w:val="24"/>
          <w:szCs w:val="24"/>
          <w:lang w:val="es-419" w:eastAsia="es-419"/>
        </w:rPr>
        <w:t xml:space="preserve"> </w:t>
      </w:r>
    </w:p>
    <w:tbl>
      <w:tblPr>
        <w:tblW w:w="5000" w:type="pct"/>
        <w:tblLook w:val="04A0" w:firstRow="1" w:lastRow="0" w:firstColumn="1" w:lastColumn="0" w:noHBand="0" w:noVBand="1"/>
      </w:tblPr>
      <w:tblGrid>
        <w:gridCol w:w="2598"/>
        <w:gridCol w:w="2598"/>
        <w:gridCol w:w="2045"/>
        <w:gridCol w:w="1597"/>
      </w:tblGrid>
      <w:tr w:rsidR="00DB3264" w:rsidRPr="00DB3264" w14:paraId="412FB0CD" w14:textId="77777777" w:rsidTr="00DB3264">
        <w:tc>
          <w:tcPr>
            <w:tcW w:w="0" w:type="auto"/>
            <w:tcMar>
              <w:top w:w="15" w:type="dxa"/>
              <w:left w:w="15" w:type="dxa"/>
              <w:bottom w:w="15" w:type="dxa"/>
              <w:right w:w="15" w:type="dxa"/>
            </w:tcMar>
            <w:vAlign w:val="center"/>
            <w:hideMark/>
          </w:tcPr>
          <w:p w14:paraId="5114709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18309505"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1AD1A8D3"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78466F7B"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3FCC68DC" w14:textId="77777777" w:rsidTr="00DB3264">
        <w:tc>
          <w:tcPr>
            <w:tcW w:w="0" w:type="auto"/>
            <w:tcMar>
              <w:top w:w="15" w:type="dxa"/>
              <w:left w:w="15" w:type="dxa"/>
              <w:bottom w:w="15" w:type="dxa"/>
              <w:right w:w="15" w:type="dxa"/>
            </w:tcMar>
            <w:vAlign w:val="center"/>
            <w:hideMark/>
          </w:tcPr>
          <w:p w14:paraId="5D9E90B2"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2721EFE8"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5BFD58B1"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21406E19"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0C2CD105" w14:textId="77777777" w:rsidTr="00DB3264">
        <w:tc>
          <w:tcPr>
            <w:tcW w:w="0" w:type="auto"/>
            <w:tcMar>
              <w:top w:w="15" w:type="dxa"/>
              <w:left w:w="15" w:type="dxa"/>
              <w:bottom w:w="15" w:type="dxa"/>
              <w:right w:w="15" w:type="dxa"/>
            </w:tcMar>
            <w:vAlign w:val="center"/>
            <w:hideMark/>
          </w:tcPr>
          <w:p w14:paraId="1FDF871B"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5D4EDFB6"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35E93F3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502A91EB"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796F4E83" w14:textId="77777777" w:rsidTr="00DB3264">
        <w:tc>
          <w:tcPr>
            <w:tcW w:w="0" w:type="auto"/>
            <w:tcMar>
              <w:top w:w="15" w:type="dxa"/>
              <w:left w:w="15" w:type="dxa"/>
              <w:bottom w:w="15" w:type="dxa"/>
              <w:right w:w="15" w:type="dxa"/>
            </w:tcMar>
            <w:vAlign w:val="center"/>
            <w:hideMark/>
          </w:tcPr>
          <w:p w14:paraId="2E5B6ED4"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04B795D5"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11FBC58D"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02D67C68"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44C36AFB" w14:textId="77777777" w:rsidTr="00DB3264">
        <w:tc>
          <w:tcPr>
            <w:tcW w:w="0" w:type="auto"/>
            <w:tcMar>
              <w:top w:w="15" w:type="dxa"/>
              <w:left w:w="15" w:type="dxa"/>
              <w:bottom w:w="15" w:type="dxa"/>
              <w:right w:w="15" w:type="dxa"/>
            </w:tcMar>
            <w:vAlign w:val="center"/>
            <w:hideMark/>
          </w:tcPr>
          <w:p w14:paraId="3E23E24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01AD149E"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67FC9BCE"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60F226B2"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57C3A6F3" w14:textId="77777777" w:rsidTr="00DB3264">
        <w:tc>
          <w:tcPr>
            <w:tcW w:w="0" w:type="auto"/>
            <w:tcMar>
              <w:top w:w="15" w:type="dxa"/>
              <w:left w:w="15" w:type="dxa"/>
              <w:bottom w:w="15" w:type="dxa"/>
              <w:right w:w="15" w:type="dxa"/>
            </w:tcMar>
            <w:vAlign w:val="center"/>
            <w:hideMark/>
          </w:tcPr>
          <w:p w14:paraId="17EC03BD"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54583A5B"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2041"/>
        <w:gridCol w:w="2916"/>
        <w:gridCol w:w="1746"/>
        <w:gridCol w:w="1382"/>
      </w:tblGrid>
      <w:tr w:rsidR="00DB3264" w:rsidRPr="00DB3264" w14:paraId="7E430A6F"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7E895B7"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0C4545E"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6E5472F"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4E88FEC"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8E61868"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752D7110"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CF432CE"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gridSpan w:val="3"/>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F4DEF69" w14:textId="77777777" w:rsidR="00DB3264" w:rsidRPr="00DB3264" w:rsidRDefault="00DB3264" w:rsidP="00DB3264">
            <w:pPr>
              <w:spacing w:after="40" w:line="240" w:lineRule="auto"/>
              <w:ind w:firstLine="0"/>
              <w:jc w:val="left"/>
              <w:rPr>
                <w:sz w:val="20"/>
                <w:szCs w:val="20"/>
              </w:rPr>
            </w:pPr>
            <w:r w:rsidRPr="00DB3264">
              <w:rPr>
                <w:sz w:val="20"/>
                <w:szCs w:val="20"/>
              </w:rPr>
              <w:t>Call'Ingresar al sitio web'</w:t>
            </w:r>
            <w:r w:rsidRPr="00DB3264">
              <w:rPr>
                <w:i/>
                <w:iCs/>
                <w:sz w:val="20"/>
                <w:szCs w:val="20"/>
              </w:rPr>
              <w:t>withurl= 'localhost',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BE6829D" w14:textId="77777777" w:rsidR="00DB3264" w:rsidRPr="00DB3264" w:rsidRDefault="00DB3264" w:rsidP="00DB3264">
            <w:pPr>
              <w:spacing w:after="40" w:line="240" w:lineRule="auto"/>
              <w:ind w:firstLine="0"/>
              <w:jc w:val="left"/>
              <w:rPr>
                <w:sz w:val="20"/>
                <w:szCs w:val="20"/>
              </w:rPr>
            </w:pPr>
            <w:r w:rsidRPr="00DB3264">
              <w:rPr>
                <w:sz w:val="20"/>
                <w:szCs w:val="20"/>
              </w:rPr>
              <w:t>N/A</w:t>
            </w:r>
          </w:p>
        </w:tc>
      </w:tr>
      <w:tr w:rsidR="00DB3264" w:rsidRPr="00DB3264" w14:paraId="5D8EA236"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B575D35" w14:textId="77777777" w:rsidR="00DB3264" w:rsidRPr="00DB3264" w:rsidRDefault="00DB3264" w:rsidP="00DB3264">
            <w:pPr>
              <w:spacing w:after="4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19FB7C3"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“Sitio para médicos”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75970E8"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“Cédula” y “Contraseña”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D4D4F8A"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9F16A7B"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2956BC1B"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3F1CDEE"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E75F4E9"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E415320"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B1EF394" w14:textId="77777777" w:rsidR="00DB3264" w:rsidRPr="00DB3264" w:rsidRDefault="00DB3264" w:rsidP="00DB3264">
            <w:pPr>
              <w:spacing w:before="100" w:after="100" w:line="240" w:lineRule="auto"/>
              <w:ind w:firstLine="0"/>
              <w:jc w:val="left"/>
              <w:rPr>
                <w:sz w:val="20"/>
                <w:szCs w:val="20"/>
              </w:rPr>
            </w:pPr>
            <w:r w:rsidRPr="00DB3264">
              <w:rPr>
                <w:sz w:val="20"/>
                <w:szCs w:val="20"/>
              </w:rPr>
              <w:t>Cédula = 8-123-1234</w:t>
            </w:r>
            <w:r w:rsidRPr="00DB3264">
              <w:rPr>
                <w:sz w:val="20"/>
                <w:szCs w:val="20"/>
              </w:rPr>
              <w:br/>
              <w:t>Contraseña = Clave321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D733F78"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0661A310"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F7B25A8" w14:textId="77777777" w:rsidR="00DB3264" w:rsidRPr="00DB3264" w:rsidRDefault="00DB3264" w:rsidP="00DB3264">
            <w:pPr>
              <w:spacing w:after="0" w:line="240" w:lineRule="auto"/>
              <w:ind w:firstLine="0"/>
              <w:jc w:val="left"/>
              <w:rPr>
                <w:sz w:val="20"/>
                <w:szCs w:val="20"/>
              </w:rPr>
            </w:pPr>
            <w:r w:rsidRPr="00DB3264">
              <w:rPr>
                <w:sz w:val="20"/>
                <w:szCs w:val="20"/>
              </w:rPr>
              <w: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26093AB"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“Iniciar sesión”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E0DE7DB"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“Esta cédula no está registrada”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6848324"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4A7D9F7"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6AB9577B"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635DEC23"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53" w:name="_Toc90609638"/>
      <w:r w:rsidRPr="00DB3264">
        <w:rPr>
          <w:rFonts w:eastAsia="Times New Roman" w:cs="Arial"/>
          <w:b/>
          <w:bCs/>
          <w:i/>
          <w:iCs/>
          <w:sz w:val="24"/>
          <w:szCs w:val="24"/>
          <w:lang w:val="es-419" w:eastAsia="es-419"/>
        </w:rPr>
        <w:t>Test TC:316-CP005 - Campo vacío: "Cédula"</w:t>
      </w:r>
      <w:bookmarkEnd w:id="53"/>
    </w:p>
    <w:tbl>
      <w:tblPr>
        <w:tblW w:w="5000" w:type="pct"/>
        <w:tblLook w:val="04A0" w:firstRow="1" w:lastRow="0" w:firstColumn="1" w:lastColumn="0" w:noHBand="0" w:noVBand="1"/>
      </w:tblPr>
      <w:tblGrid>
        <w:gridCol w:w="2598"/>
        <w:gridCol w:w="2598"/>
        <w:gridCol w:w="2045"/>
        <w:gridCol w:w="1597"/>
      </w:tblGrid>
      <w:tr w:rsidR="00DB3264" w:rsidRPr="00DB3264" w14:paraId="7F620E72" w14:textId="77777777" w:rsidTr="00DB3264">
        <w:tc>
          <w:tcPr>
            <w:tcW w:w="0" w:type="auto"/>
            <w:tcMar>
              <w:top w:w="15" w:type="dxa"/>
              <w:left w:w="15" w:type="dxa"/>
              <w:bottom w:w="15" w:type="dxa"/>
              <w:right w:w="15" w:type="dxa"/>
            </w:tcMar>
            <w:vAlign w:val="center"/>
            <w:hideMark/>
          </w:tcPr>
          <w:p w14:paraId="2538EE7B"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1421B084"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6B7D6488"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4486B888"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406A5AC3" w14:textId="77777777" w:rsidTr="00DB3264">
        <w:tc>
          <w:tcPr>
            <w:tcW w:w="0" w:type="auto"/>
            <w:tcMar>
              <w:top w:w="15" w:type="dxa"/>
              <w:left w:w="15" w:type="dxa"/>
              <w:bottom w:w="15" w:type="dxa"/>
              <w:right w:w="15" w:type="dxa"/>
            </w:tcMar>
            <w:vAlign w:val="center"/>
            <w:hideMark/>
          </w:tcPr>
          <w:p w14:paraId="6FD131D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4771B37C"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6FFF86AB"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38DE3A2B"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6A49BA9D" w14:textId="77777777" w:rsidTr="00DB3264">
        <w:tc>
          <w:tcPr>
            <w:tcW w:w="0" w:type="auto"/>
            <w:tcMar>
              <w:top w:w="15" w:type="dxa"/>
              <w:left w:w="15" w:type="dxa"/>
              <w:bottom w:w="15" w:type="dxa"/>
              <w:right w:w="15" w:type="dxa"/>
            </w:tcMar>
            <w:vAlign w:val="center"/>
            <w:hideMark/>
          </w:tcPr>
          <w:p w14:paraId="4B28CE32"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777B2875"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4ACBF79B"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0DE6CCC1"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13D21E04" w14:textId="77777777" w:rsidTr="00DB3264">
        <w:tc>
          <w:tcPr>
            <w:tcW w:w="0" w:type="auto"/>
            <w:tcMar>
              <w:top w:w="15" w:type="dxa"/>
              <w:left w:w="15" w:type="dxa"/>
              <w:bottom w:w="15" w:type="dxa"/>
              <w:right w:w="15" w:type="dxa"/>
            </w:tcMar>
            <w:vAlign w:val="center"/>
            <w:hideMark/>
          </w:tcPr>
          <w:p w14:paraId="29890336"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084CF0DC"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0AC0CAEB"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2135462E"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35475574" w14:textId="77777777" w:rsidTr="00DB3264">
        <w:tc>
          <w:tcPr>
            <w:tcW w:w="0" w:type="auto"/>
            <w:tcMar>
              <w:top w:w="15" w:type="dxa"/>
              <w:left w:w="15" w:type="dxa"/>
              <w:bottom w:w="15" w:type="dxa"/>
              <w:right w:w="15" w:type="dxa"/>
            </w:tcMar>
            <w:vAlign w:val="center"/>
            <w:hideMark/>
          </w:tcPr>
          <w:p w14:paraId="7ED647FB"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7D9461CA"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40787B18"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6917132B"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2375B699" w14:textId="77777777" w:rsidTr="00DB3264">
        <w:tc>
          <w:tcPr>
            <w:tcW w:w="0" w:type="auto"/>
            <w:tcMar>
              <w:top w:w="15" w:type="dxa"/>
              <w:left w:w="15" w:type="dxa"/>
              <w:bottom w:w="15" w:type="dxa"/>
              <w:right w:w="15" w:type="dxa"/>
            </w:tcMar>
            <w:vAlign w:val="center"/>
            <w:hideMark/>
          </w:tcPr>
          <w:p w14:paraId="0CA60E26"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59797476"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1993"/>
        <w:gridCol w:w="2983"/>
        <w:gridCol w:w="1727"/>
        <w:gridCol w:w="1382"/>
      </w:tblGrid>
      <w:tr w:rsidR="00DB3264" w:rsidRPr="00DB3264" w14:paraId="2EAC5A84"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5EADC5A"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E14618E"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EEF5DF9"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FF50E0C"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728AE1D"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0AD881D0"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5193479"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gridSpan w:val="3"/>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2FEDA7A" w14:textId="77777777" w:rsidR="00DB3264" w:rsidRPr="00DB3264" w:rsidRDefault="00DB3264" w:rsidP="00DB3264">
            <w:pPr>
              <w:spacing w:after="40" w:line="240" w:lineRule="auto"/>
              <w:ind w:firstLine="0"/>
              <w:jc w:val="left"/>
              <w:rPr>
                <w:sz w:val="20"/>
                <w:szCs w:val="20"/>
              </w:rPr>
            </w:pPr>
            <w:r w:rsidRPr="00DB3264">
              <w:rPr>
                <w:sz w:val="20"/>
                <w:szCs w:val="20"/>
              </w:rPr>
              <w:t>Call'Ingresar al sitio web'</w:t>
            </w:r>
            <w:r w:rsidRPr="00DB3264">
              <w:rPr>
                <w:i/>
                <w:iCs/>
                <w:sz w:val="20"/>
                <w:szCs w:val="20"/>
              </w:rPr>
              <w:t>withurl= 'localhost',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6104FF7" w14:textId="77777777" w:rsidR="00DB3264" w:rsidRPr="00DB3264" w:rsidRDefault="00DB3264" w:rsidP="00DB3264">
            <w:pPr>
              <w:spacing w:after="40" w:line="240" w:lineRule="auto"/>
              <w:ind w:firstLine="0"/>
              <w:jc w:val="left"/>
              <w:rPr>
                <w:sz w:val="20"/>
                <w:szCs w:val="20"/>
              </w:rPr>
            </w:pPr>
            <w:r w:rsidRPr="00DB3264">
              <w:rPr>
                <w:sz w:val="20"/>
                <w:szCs w:val="20"/>
              </w:rPr>
              <w:t>N/A</w:t>
            </w:r>
          </w:p>
        </w:tc>
      </w:tr>
      <w:tr w:rsidR="00DB3264" w:rsidRPr="00DB3264" w14:paraId="6D51E813"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EF8BC31" w14:textId="77777777" w:rsidR="00DB3264" w:rsidRPr="00DB3264" w:rsidRDefault="00DB3264" w:rsidP="00DB3264">
            <w:pPr>
              <w:spacing w:after="40" w:line="240" w:lineRule="auto"/>
              <w:ind w:firstLine="0"/>
              <w:jc w:val="left"/>
              <w:rPr>
                <w:sz w:val="20"/>
                <w:szCs w:val="20"/>
              </w:rPr>
            </w:pPr>
            <w:r w:rsidRPr="00DB3264">
              <w:rPr>
                <w:sz w:val="20"/>
                <w:szCs w:val="20"/>
              </w:rPr>
              <w:lastRenderedPageBreak/>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7585D0C"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“Sitio para médicos”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3F66682"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“Cédula” y “Contraseña”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EC75834"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08F879A"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323E6901"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A410587"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B7E0A26"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D582242"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926F845" w14:textId="77777777" w:rsidR="00DB3264" w:rsidRPr="00DB3264" w:rsidRDefault="00DB3264" w:rsidP="00DB3264">
            <w:pPr>
              <w:spacing w:before="100" w:after="100" w:line="240" w:lineRule="auto"/>
              <w:ind w:firstLine="0"/>
              <w:jc w:val="left"/>
              <w:rPr>
                <w:sz w:val="20"/>
                <w:szCs w:val="20"/>
              </w:rPr>
            </w:pPr>
            <w:r w:rsidRPr="00DB3264">
              <w:rPr>
                <w:sz w:val="20"/>
                <w:szCs w:val="20"/>
              </w:rPr>
              <w:t>Cédula = </w:t>
            </w:r>
            <w:r w:rsidRPr="00DB3264">
              <w:rPr>
                <w:sz w:val="20"/>
                <w:szCs w:val="20"/>
              </w:rPr>
              <w:br/>
              <w:t>Contraseña = Clave321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70F550B"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019C2DFC"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F4F1552" w14:textId="77777777" w:rsidR="00DB3264" w:rsidRPr="00DB3264" w:rsidRDefault="00DB3264" w:rsidP="00DB3264">
            <w:pPr>
              <w:spacing w:after="0" w:line="240" w:lineRule="auto"/>
              <w:ind w:firstLine="0"/>
              <w:jc w:val="left"/>
              <w:rPr>
                <w:sz w:val="20"/>
                <w:szCs w:val="20"/>
              </w:rPr>
            </w:pPr>
            <w:r w:rsidRPr="00DB3264">
              <w:rPr>
                <w:sz w:val="20"/>
                <w:szCs w:val="20"/>
              </w:rPr>
              <w: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7F1A8FB"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“Iniciar sesión”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CEC75E2"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“El campo cédula no puede estar vacío”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6732AA2"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B373FED"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5F9CC994"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1CEE12FA" w14:textId="77777777" w:rsidR="00DB3264" w:rsidRPr="00DB3264" w:rsidRDefault="00DB3264" w:rsidP="00DB3264">
      <w:pPr>
        <w:spacing w:after="0" w:line="240" w:lineRule="auto"/>
        <w:ind w:firstLine="0"/>
        <w:jc w:val="left"/>
        <w:outlineLvl w:val="1"/>
        <w:rPr>
          <w:rFonts w:eastAsia="Times New Roman" w:cs="Arial"/>
          <w:b/>
          <w:bCs/>
          <w:sz w:val="28"/>
          <w:szCs w:val="28"/>
          <w:lang w:val="es-419" w:eastAsia="es-419"/>
        </w:rPr>
      </w:pPr>
      <w:bookmarkStart w:id="54" w:name="_Toc90609639"/>
      <w:r w:rsidRPr="00DB3264">
        <w:rPr>
          <w:rFonts w:eastAsia="Times New Roman" w:cs="Arial"/>
          <w:b/>
          <w:bCs/>
          <w:sz w:val="28"/>
          <w:szCs w:val="28"/>
          <w:lang w:val="es-419" w:eastAsia="es-419"/>
        </w:rPr>
        <w:t>Folder:Registrar paciente</w:t>
      </w:r>
      <w:bookmarkEnd w:id="54"/>
    </w:p>
    <w:p w14:paraId="745AC873"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55" w:name="_Toc90609640"/>
      <w:r w:rsidRPr="00DB3264">
        <w:rPr>
          <w:rFonts w:eastAsia="Times New Roman" w:cs="Arial"/>
          <w:b/>
          <w:bCs/>
          <w:i/>
          <w:iCs/>
          <w:sz w:val="24"/>
          <w:szCs w:val="24"/>
          <w:lang w:val="es-419" w:eastAsia="es-419"/>
        </w:rPr>
        <w:t>Test TC:346-CP001 - Flujo basico</w:t>
      </w:r>
      <w:bookmarkEnd w:id="55"/>
    </w:p>
    <w:tbl>
      <w:tblPr>
        <w:tblW w:w="5000" w:type="pct"/>
        <w:tblLook w:val="04A0" w:firstRow="1" w:lastRow="0" w:firstColumn="1" w:lastColumn="0" w:noHBand="0" w:noVBand="1"/>
      </w:tblPr>
      <w:tblGrid>
        <w:gridCol w:w="2598"/>
        <w:gridCol w:w="2598"/>
        <w:gridCol w:w="2045"/>
        <w:gridCol w:w="1597"/>
      </w:tblGrid>
      <w:tr w:rsidR="00DB3264" w:rsidRPr="00DB3264" w14:paraId="20254D67" w14:textId="77777777" w:rsidTr="00DB3264">
        <w:tc>
          <w:tcPr>
            <w:tcW w:w="0" w:type="auto"/>
            <w:tcMar>
              <w:top w:w="15" w:type="dxa"/>
              <w:left w:w="15" w:type="dxa"/>
              <w:bottom w:w="15" w:type="dxa"/>
              <w:right w:w="15" w:type="dxa"/>
            </w:tcMar>
            <w:vAlign w:val="center"/>
            <w:hideMark/>
          </w:tcPr>
          <w:p w14:paraId="59C8D67E"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08D97D36"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1AA54781"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51B4CCE5"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596CCE75" w14:textId="77777777" w:rsidTr="00DB3264">
        <w:tc>
          <w:tcPr>
            <w:tcW w:w="0" w:type="auto"/>
            <w:tcMar>
              <w:top w:w="15" w:type="dxa"/>
              <w:left w:w="15" w:type="dxa"/>
              <w:bottom w:w="15" w:type="dxa"/>
              <w:right w:w="15" w:type="dxa"/>
            </w:tcMar>
            <w:vAlign w:val="center"/>
            <w:hideMark/>
          </w:tcPr>
          <w:p w14:paraId="52172496"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5CE362DC"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1A547FFF"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36BF0698"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572692A4" w14:textId="77777777" w:rsidTr="00DB3264">
        <w:tc>
          <w:tcPr>
            <w:tcW w:w="0" w:type="auto"/>
            <w:tcMar>
              <w:top w:w="15" w:type="dxa"/>
              <w:left w:w="15" w:type="dxa"/>
              <w:bottom w:w="15" w:type="dxa"/>
              <w:right w:w="15" w:type="dxa"/>
            </w:tcMar>
            <w:vAlign w:val="center"/>
            <w:hideMark/>
          </w:tcPr>
          <w:p w14:paraId="3E394528"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361EE387"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5A0B7D4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05D1A7FF"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431CACF1" w14:textId="77777777" w:rsidTr="00DB3264">
        <w:tc>
          <w:tcPr>
            <w:tcW w:w="0" w:type="auto"/>
            <w:tcMar>
              <w:top w:w="15" w:type="dxa"/>
              <w:left w:w="15" w:type="dxa"/>
              <w:bottom w:w="15" w:type="dxa"/>
              <w:right w:w="15" w:type="dxa"/>
            </w:tcMar>
            <w:vAlign w:val="center"/>
            <w:hideMark/>
          </w:tcPr>
          <w:p w14:paraId="7DD46F79"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59C56340"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047D767B"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5C36F332"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71A04145" w14:textId="77777777" w:rsidTr="00DB3264">
        <w:tc>
          <w:tcPr>
            <w:tcW w:w="0" w:type="auto"/>
            <w:tcMar>
              <w:top w:w="15" w:type="dxa"/>
              <w:left w:w="15" w:type="dxa"/>
              <w:bottom w:w="15" w:type="dxa"/>
              <w:right w:w="15" w:type="dxa"/>
            </w:tcMar>
            <w:vAlign w:val="center"/>
            <w:hideMark/>
          </w:tcPr>
          <w:p w14:paraId="3E2362FB"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6E991152"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013A6457"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3828004C"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58684A33" w14:textId="77777777" w:rsidTr="00DB3264">
        <w:tc>
          <w:tcPr>
            <w:tcW w:w="0" w:type="auto"/>
            <w:tcMar>
              <w:top w:w="15" w:type="dxa"/>
              <w:left w:w="15" w:type="dxa"/>
              <w:bottom w:w="15" w:type="dxa"/>
              <w:right w:w="15" w:type="dxa"/>
            </w:tcMar>
            <w:vAlign w:val="center"/>
            <w:hideMark/>
          </w:tcPr>
          <w:p w14:paraId="2BF4DB52"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6B8E97F4"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2081"/>
        <w:gridCol w:w="2814"/>
        <w:gridCol w:w="1808"/>
        <w:gridCol w:w="1382"/>
      </w:tblGrid>
      <w:tr w:rsidR="00DB3264" w:rsidRPr="00DB3264" w14:paraId="7E4490CC"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3F3695C"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C1DB84E"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B343F8F"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E7725C4"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BF0C1B9"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23047584"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773E3F6"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gridSpan w:val="3"/>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3FD25F7" w14:textId="77777777" w:rsidR="00DB3264" w:rsidRPr="00DB3264" w:rsidRDefault="00DB3264" w:rsidP="00DB3264">
            <w:pPr>
              <w:spacing w:after="40" w:line="240" w:lineRule="auto"/>
              <w:ind w:firstLine="0"/>
              <w:jc w:val="left"/>
              <w:rPr>
                <w:sz w:val="20"/>
                <w:szCs w:val="20"/>
              </w:rPr>
            </w:pPr>
            <w:r w:rsidRPr="00DB3264">
              <w:rPr>
                <w:sz w:val="20"/>
                <w:szCs w:val="20"/>
              </w:rPr>
              <w:t>Call'Ingresar al sitio web'</w:t>
            </w:r>
            <w:r w:rsidRPr="00DB3264">
              <w:rPr>
                <w:i/>
                <w:iCs/>
                <w:sz w:val="20"/>
                <w:szCs w:val="20"/>
              </w:rPr>
              <w:t>withurl= 'localhost',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1A64727" w14:textId="77777777" w:rsidR="00DB3264" w:rsidRPr="00DB3264" w:rsidRDefault="00DB3264" w:rsidP="00DB3264">
            <w:pPr>
              <w:spacing w:after="40" w:line="240" w:lineRule="auto"/>
              <w:ind w:firstLine="0"/>
              <w:jc w:val="left"/>
              <w:rPr>
                <w:sz w:val="20"/>
                <w:szCs w:val="20"/>
              </w:rPr>
            </w:pPr>
            <w:r w:rsidRPr="00DB3264">
              <w:rPr>
                <w:sz w:val="20"/>
                <w:szCs w:val="20"/>
              </w:rPr>
              <w:t>N/A</w:t>
            </w:r>
          </w:p>
        </w:tc>
      </w:tr>
      <w:tr w:rsidR="00DB3264" w:rsidRPr="00DB3264" w14:paraId="36101E33"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D1D1454" w14:textId="77777777" w:rsidR="00DB3264" w:rsidRPr="00DB3264" w:rsidRDefault="00DB3264" w:rsidP="00DB3264">
            <w:pPr>
              <w:spacing w:after="4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FA1D060"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“paciente nuevo" que se despliega del botón “Programar cita médica”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DC3E870"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“Nombres”, “Apellidos”, “Numero de cedula”, “Fecha de Nacimiento”, “Tipo de sangre” y “Direccion residencial”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FB8EA4D"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4016F1B"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0FAF6EF4"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36357A1"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52591CF"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D576F43"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E545EF8" w14:textId="77777777" w:rsidR="00DB3264" w:rsidRPr="00DB3264" w:rsidRDefault="00DB3264" w:rsidP="00DB3264">
            <w:pPr>
              <w:spacing w:before="100" w:after="100" w:line="240" w:lineRule="auto"/>
              <w:ind w:firstLine="0"/>
              <w:jc w:val="left"/>
              <w:rPr>
                <w:sz w:val="20"/>
                <w:szCs w:val="20"/>
              </w:rPr>
            </w:pPr>
            <w:r w:rsidRPr="00DB3264">
              <w:rPr>
                <w:sz w:val="20"/>
                <w:szCs w:val="20"/>
              </w:rPr>
              <w:t>Nombres = Sofia Victoria</w:t>
            </w:r>
            <w:r w:rsidRPr="00DB3264">
              <w:rPr>
                <w:sz w:val="20"/>
                <w:szCs w:val="20"/>
              </w:rPr>
              <w:br/>
              <w:t>Apellidos = Mazparrote Camejo</w:t>
            </w:r>
            <w:r w:rsidRPr="00DB3264">
              <w:rPr>
                <w:sz w:val="20"/>
                <w:szCs w:val="20"/>
              </w:rPr>
              <w:br/>
              <w:t>Cédula = 8-123-1235</w:t>
            </w:r>
            <w:r w:rsidRPr="00DB3264">
              <w:rPr>
                <w:sz w:val="20"/>
                <w:szCs w:val="20"/>
              </w:rPr>
              <w:br/>
              <w:t>Fecha de nacimiento = 1/5/2003</w:t>
            </w:r>
            <w:r w:rsidRPr="00DB3264">
              <w:rPr>
                <w:sz w:val="20"/>
                <w:szCs w:val="20"/>
              </w:rPr>
              <w:br/>
              <w:t>Dirección = Urb. Versalles, casa 42F</w:t>
            </w:r>
          </w:p>
          <w:p w14:paraId="25CC0CDD" w14:textId="77777777" w:rsidR="00DB3264" w:rsidRPr="00DB3264" w:rsidRDefault="00DB3264" w:rsidP="00DB3264">
            <w:pPr>
              <w:spacing w:before="100" w:after="100" w:line="240" w:lineRule="auto"/>
              <w:ind w:firstLine="0"/>
              <w:jc w:val="left"/>
              <w:rPr>
                <w:sz w:val="20"/>
                <w:szCs w:val="20"/>
              </w:rPr>
            </w:pPr>
            <w:r w:rsidRPr="00DB3264">
              <w:rPr>
                <w:sz w:val="20"/>
                <w:szCs w:val="20"/>
              </w:rPr>
              <w:t>Tipo de Sangre = O positivo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01639AD"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0F1D822E"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8403698" w14:textId="77777777" w:rsidR="00DB3264" w:rsidRPr="00DB3264" w:rsidRDefault="00DB3264" w:rsidP="00DB3264">
            <w:pPr>
              <w:spacing w:after="0" w:line="240" w:lineRule="auto"/>
              <w:ind w:firstLine="0"/>
              <w:jc w:val="left"/>
              <w:rPr>
                <w:sz w:val="20"/>
                <w:szCs w:val="20"/>
              </w:rPr>
            </w:pPr>
            <w:r w:rsidRPr="00DB3264">
              <w:rPr>
                <w:sz w:val="20"/>
                <w:szCs w:val="20"/>
              </w:rPr>
              <w: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27B48A6"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“Finalizar Registro”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E9EE391" w14:textId="51AC1572" w:rsidR="00DB3264" w:rsidRPr="00DB3264" w:rsidRDefault="009453C5" w:rsidP="00DB3264">
            <w:pPr>
              <w:spacing w:before="100" w:after="100" w:line="240" w:lineRule="auto"/>
              <w:ind w:firstLine="0"/>
              <w:jc w:val="left"/>
              <w:rPr>
                <w:sz w:val="20"/>
                <w:szCs w:val="20"/>
              </w:rPr>
            </w:pPr>
            <w:r w:rsidRPr="00DB3264">
              <w:rPr>
                <w:sz w:val="20"/>
                <w:szCs w:val="20"/>
              </w:rPr>
              <w:t>¡</w:t>
            </w:r>
            <w:r w:rsidR="00DB3264" w:rsidRPr="00DB3264">
              <w:rPr>
                <w:sz w:val="20"/>
                <w:szCs w:val="20"/>
              </w:rPr>
              <w:t>Se muestra en pantalla el mensaje “!Paciente registrado correctamente!”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08D14A7"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F5E48D8"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7A17CDFD"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7E465459"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56" w:name="_Toc90609641"/>
      <w:r w:rsidRPr="00DB3264">
        <w:rPr>
          <w:rFonts w:eastAsia="Times New Roman" w:cs="Arial"/>
          <w:b/>
          <w:bCs/>
          <w:i/>
          <w:iCs/>
          <w:sz w:val="24"/>
          <w:szCs w:val="24"/>
          <w:lang w:val="es-419" w:eastAsia="es-419"/>
        </w:rPr>
        <w:lastRenderedPageBreak/>
        <w:t>Test TC:295-CP002 - Menos de dos caracteres: "Nombres"</w:t>
      </w:r>
      <w:bookmarkEnd w:id="56"/>
    </w:p>
    <w:tbl>
      <w:tblPr>
        <w:tblW w:w="5000" w:type="pct"/>
        <w:tblLook w:val="04A0" w:firstRow="1" w:lastRow="0" w:firstColumn="1" w:lastColumn="0" w:noHBand="0" w:noVBand="1"/>
      </w:tblPr>
      <w:tblGrid>
        <w:gridCol w:w="2598"/>
        <w:gridCol w:w="2598"/>
        <w:gridCol w:w="2045"/>
        <w:gridCol w:w="1597"/>
      </w:tblGrid>
      <w:tr w:rsidR="00DB3264" w:rsidRPr="00DB3264" w14:paraId="7827EF1D" w14:textId="77777777" w:rsidTr="00DB3264">
        <w:tc>
          <w:tcPr>
            <w:tcW w:w="0" w:type="auto"/>
            <w:tcMar>
              <w:top w:w="15" w:type="dxa"/>
              <w:left w:w="15" w:type="dxa"/>
              <w:bottom w:w="15" w:type="dxa"/>
              <w:right w:w="15" w:type="dxa"/>
            </w:tcMar>
            <w:vAlign w:val="center"/>
            <w:hideMark/>
          </w:tcPr>
          <w:p w14:paraId="6B1EDAD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19BE0B00"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2AB8CEF3"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0EE812DA"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0C6F2632" w14:textId="77777777" w:rsidTr="00DB3264">
        <w:tc>
          <w:tcPr>
            <w:tcW w:w="0" w:type="auto"/>
            <w:tcMar>
              <w:top w:w="15" w:type="dxa"/>
              <w:left w:w="15" w:type="dxa"/>
              <w:bottom w:w="15" w:type="dxa"/>
              <w:right w:w="15" w:type="dxa"/>
            </w:tcMar>
            <w:vAlign w:val="center"/>
            <w:hideMark/>
          </w:tcPr>
          <w:p w14:paraId="2F0D1509"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23ECCA85"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4E221866"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0D0ED0DB"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4C3CE3E9" w14:textId="77777777" w:rsidTr="00DB3264">
        <w:tc>
          <w:tcPr>
            <w:tcW w:w="0" w:type="auto"/>
            <w:tcMar>
              <w:top w:w="15" w:type="dxa"/>
              <w:left w:w="15" w:type="dxa"/>
              <w:bottom w:w="15" w:type="dxa"/>
              <w:right w:w="15" w:type="dxa"/>
            </w:tcMar>
            <w:vAlign w:val="center"/>
            <w:hideMark/>
          </w:tcPr>
          <w:p w14:paraId="1F190E54"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1F476EE8"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12766B36"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63FBC18B"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647114EF" w14:textId="77777777" w:rsidTr="00DB3264">
        <w:tc>
          <w:tcPr>
            <w:tcW w:w="0" w:type="auto"/>
            <w:tcMar>
              <w:top w:w="15" w:type="dxa"/>
              <w:left w:w="15" w:type="dxa"/>
              <w:bottom w:w="15" w:type="dxa"/>
              <w:right w:w="15" w:type="dxa"/>
            </w:tcMar>
            <w:vAlign w:val="center"/>
            <w:hideMark/>
          </w:tcPr>
          <w:p w14:paraId="5700497E"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41105D89"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2BE126C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7799DAF0"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52B3EBBB" w14:textId="77777777" w:rsidTr="00DB3264">
        <w:tc>
          <w:tcPr>
            <w:tcW w:w="0" w:type="auto"/>
            <w:tcMar>
              <w:top w:w="15" w:type="dxa"/>
              <w:left w:w="15" w:type="dxa"/>
              <w:bottom w:w="15" w:type="dxa"/>
              <w:right w:w="15" w:type="dxa"/>
            </w:tcMar>
            <w:vAlign w:val="center"/>
            <w:hideMark/>
          </w:tcPr>
          <w:p w14:paraId="613CF674"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7AC7B3FA"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5A5076F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5BF14A15"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35954EB9" w14:textId="77777777" w:rsidTr="00DB3264">
        <w:tc>
          <w:tcPr>
            <w:tcW w:w="0" w:type="auto"/>
            <w:tcMar>
              <w:top w:w="15" w:type="dxa"/>
              <w:left w:w="15" w:type="dxa"/>
              <w:bottom w:w="15" w:type="dxa"/>
              <w:right w:w="15" w:type="dxa"/>
            </w:tcMar>
            <w:vAlign w:val="center"/>
            <w:hideMark/>
          </w:tcPr>
          <w:p w14:paraId="5B67588C"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26BCD71E"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2119"/>
        <w:gridCol w:w="2872"/>
        <w:gridCol w:w="1712"/>
        <w:gridCol w:w="1382"/>
      </w:tblGrid>
      <w:tr w:rsidR="00DB3264" w:rsidRPr="00DB3264" w14:paraId="6D27ED2E"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BF9EB38"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DC19F47"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8086221"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4A93EDD"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BDD8AF0"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5817E9A1"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FC2EF4E"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gridSpan w:val="3"/>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46344E5" w14:textId="77777777" w:rsidR="00DB3264" w:rsidRPr="00DB3264" w:rsidRDefault="00DB3264" w:rsidP="00DB3264">
            <w:pPr>
              <w:spacing w:after="40" w:line="240" w:lineRule="auto"/>
              <w:ind w:firstLine="0"/>
              <w:jc w:val="left"/>
              <w:rPr>
                <w:sz w:val="20"/>
                <w:szCs w:val="20"/>
              </w:rPr>
            </w:pPr>
            <w:r w:rsidRPr="00DB3264">
              <w:rPr>
                <w:sz w:val="20"/>
                <w:szCs w:val="20"/>
              </w:rPr>
              <w:t>Call'Ingresar al sitio web'</w:t>
            </w:r>
            <w:r w:rsidRPr="00DB3264">
              <w:rPr>
                <w:i/>
                <w:iCs/>
                <w:sz w:val="20"/>
                <w:szCs w:val="20"/>
              </w:rPr>
              <w:t>withurl= 'localhost',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F5702EC" w14:textId="77777777" w:rsidR="00DB3264" w:rsidRPr="00DB3264" w:rsidRDefault="00DB3264" w:rsidP="00DB3264">
            <w:pPr>
              <w:spacing w:after="40" w:line="240" w:lineRule="auto"/>
              <w:ind w:firstLine="0"/>
              <w:jc w:val="left"/>
              <w:rPr>
                <w:sz w:val="20"/>
                <w:szCs w:val="20"/>
              </w:rPr>
            </w:pPr>
            <w:r w:rsidRPr="00DB3264">
              <w:rPr>
                <w:sz w:val="20"/>
                <w:szCs w:val="20"/>
              </w:rPr>
              <w:t>N/A</w:t>
            </w:r>
          </w:p>
        </w:tc>
      </w:tr>
      <w:tr w:rsidR="00DB3264" w:rsidRPr="00DB3264" w14:paraId="69387F3A"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86AB3C9" w14:textId="77777777" w:rsidR="00DB3264" w:rsidRPr="00DB3264" w:rsidRDefault="00DB3264" w:rsidP="00DB3264">
            <w:pPr>
              <w:spacing w:after="4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07FE7E2"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“paciente nuevo" que se despliega del botón “Programar cita médica”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5EF95FA"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“Nombres”, “Apellidos”, “Numero de cedula”, “Fecha de Nacimiento”, “Tipo de sangre” y “Direccion residencial”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3597F99"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B80DA04"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2BFCD3A0"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775C19E"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B91934E"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ACCE70F"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1C90E7C" w14:textId="77777777" w:rsidR="00DB3264" w:rsidRPr="00DB3264" w:rsidRDefault="00DB3264" w:rsidP="00DB3264">
            <w:pPr>
              <w:spacing w:before="100" w:after="100" w:line="240" w:lineRule="auto"/>
              <w:ind w:firstLine="0"/>
              <w:jc w:val="left"/>
              <w:rPr>
                <w:sz w:val="20"/>
                <w:szCs w:val="20"/>
              </w:rPr>
            </w:pPr>
            <w:r w:rsidRPr="00DB3264">
              <w:rPr>
                <w:sz w:val="20"/>
                <w:szCs w:val="20"/>
              </w:rPr>
              <w:t>Nombres = a</w:t>
            </w:r>
            <w:r w:rsidRPr="00DB3264">
              <w:rPr>
                <w:sz w:val="20"/>
                <w:szCs w:val="20"/>
              </w:rPr>
              <w:br/>
              <w:t>Apellidos = Mazparrote Camejo</w:t>
            </w:r>
            <w:r w:rsidRPr="00DB3264">
              <w:rPr>
                <w:sz w:val="20"/>
                <w:szCs w:val="20"/>
              </w:rPr>
              <w:br/>
              <w:t>Cédula = 8-123-1235</w:t>
            </w:r>
            <w:r w:rsidRPr="00DB3264">
              <w:rPr>
                <w:sz w:val="20"/>
                <w:szCs w:val="20"/>
              </w:rPr>
              <w:br/>
              <w:t>Fecha de nacimiento = 1/5/2003</w:t>
            </w:r>
            <w:r w:rsidRPr="00DB3264">
              <w:rPr>
                <w:sz w:val="20"/>
                <w:szCs w:val="20"/>
              </w:rPr>
              <w:br/>
              <w:t>Dirección = Urb. Versalles, casa 42F</w:t>
            </w:r>
          </w:p>
          <w:p w14:paraId="193D4AF8" w14:textId="77777777" w:rsidR="00DB3264" w:rsidRPr="00DB3264" w:rsidRDefault="00DB3264" w:rsidP="00DB3264">
            <w:pPr>
              <w:spacing w:before="100" w:after="100" w:line="240" w:lineRule="auto"/>
              <w:ind w:firstLine="0"/>
              <w:jc w:val="left"/>
              <w:rPr>
                <w:sz w:val="20"/>
                <w:szCs w:val="20"/>
              </w:rPr>
            </w:pPr>
            <w:r w:rsidRPr="00DB3264">
              <w:rPr>
                <w:sz w:val="20"/>
                <w:szCs w:val="20"/>
              </w:rPr>
              <w:t>Tipo de Sangre = O positivo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F71CE1B"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6F266CE1"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D4F7798" w14:textId="77777777" w:rsidR="00DB3264" w:rsidRPr="00DB3264" w:rsidRDefault="00DB3264" w:rsidP="00DB3264">
            <w:pPr>
              <w:spacing w:after="0" w:line="240" w:lineRule="auto"/>
              <w:ind w:firstLine="0"/>
              <w:jc w:val="left"/>
              <w:rPr>
                <w:sz w:val="20"/>
                <w:szCs w:val="20"/>
              </w:rPr>
            </w:pPr>
            <w:r w:rsidRPr="00DB3264">
              <w:rPr>
                <w:sz w:val="20"/>
                <w:szCs w:val="20"/>
              </w:rPr>
              <w: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CABCD3A"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“Finalizar Registro”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5ECD6BB"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“El campo nombres solo puede contener de 3 a 25 letras”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9F6814C"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0CB37BE"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302BF36B"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21261721"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57" w:name="_Toc90609642"/>
      <w:r w:rsidRPr="00DB3264">
        <w:rPr>
          <w:rFonts w:eastAsia="Times New Roman" w:cs="Arial"/>
          <w:b/>
          <w:bCs/>
          <w:i/>
          <w:iCs/>
          <w:sz w:val="24"/>
          <w:szCs w:val="24"/>
          <w:lang w:val="es-419" w:eastAsia="es-419"/>
        </w:rPr>
        <w:t>Test TC:296-CP003 - Más de 25 caracteres: "Nombres"</w:t>
      </w:r>
      <w:bookmarkEnd w:id="57"/>
    </w:p>
    <w:tbl>
      <w:tblPr>
        <w:tblW w:w="5000" w:type="pct"/>
        <w:tblLook w:val="04A0" w:firstRow="1" w:lastRow="0" w:firstColumn="1" w:lastColumn="0" w:noHBand="0" w:noVBand="1"/>
      </w:tblPr>
      <w:tblGrid>
        <w:gridCol w:w="2598"/>
        <w:gridCol w:w="2598"/>
        <w:gridCol w:w="2045"/>
        <w:gridCol w:w="1597"/>
      </w:tblGrid>
      <w:tr w:rsidR="00DB3264" w:rsidRPr="00DB3264" w14:paraId="00F569B4" w14:textId="77777777" w:rsidTr="00DB3264">
        <w:tc>
          <w:tcPr>
            <w:tcW w:w="0" w:type="auto"/>
            <w:tcMar>
              <w:top w:w="15" w:type="dxa"/>
              <w:left w:w="15" w:type="dxa"/>
              <w:bottom w:w="15" w:type="dxa"/>
              <w:right w:w="15" w:type="dxa"/>
            </w:tcMar>
            <w:vAlign w:val="center"/>
            <w:hideMark/>
          </w:tcPr>
          <w:p w14:paraId="4D521CDD"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622A15E3"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039689DF"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4133F2C6"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7B49383B" w14:textId="77777777" w:rsidTr="00DB3264">
        <w:tc>
          <w:tcPr>
            <w:tcW w:w="0" w:type="auto"/>
            <w:tcMar>
              <w:top w:w="15" w:type="dxa"/>
              <w:left w:w="15" w:type="dxa"/>
              <w:bottom w:w="15" w:type="dxa"/>
              <w:right w:w="15" w:type="dxa"/>
            </w:tcMar>
            <w:vAlign w:val="center"/>
            <w:hideMark/>
          </w:tcPr>
          <w:p w14:paraId="61E4D4B6"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22C13E69"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6A83FD7C"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64A078DA"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62C9A193" w14:textId="77777777" w:rsidTr="00DB3264">
        <w:tc>
          <w:tcPr>
            <w:tcW w:w="0" w:type="auto"/>
            <w:tcMar>
              <w:top w:w="15" w:type="dxa"/>
              <w:left w:w="15" w:type="dxa"/>
              <w:bottom w:w="15" w:type="dxa"/>
              <w:right w:w="15" w:type="dxa"/>
            </w:tcMar>
            <w:vAlign w:val="center"/>
            <w:hideMark/>
          </w:tcPr>
          <w:p w14:paraId="42FF24FF"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513B2453"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64ED6E4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03AB6EE3"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2EB3D98E" w14:textId="77777777" w:rsidTr="00DB3264">
        <w:tc>
          <w:tcPr>
            <w:tcW w:w="0" w:type="auto"/>
            <w:tcMar>
              <w:top w:w="15" w:type="dxa"/>
              <w:left w:w="15" w:type="dxa"/>
              <w:bottom w:w="15" w:type="dxa"/>
              <w:right w:w="15" w:type="dxa"/>
            </w:tcMar>
            <w:vAlign w:val="center"/>
            <w:hideMark/>
          </w:tcPr>
          <w:p w14:paraId="6C487D8F"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3405CC23"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5D7537D9"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74EC7791"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2217DF0B" w14:textId="77777777" w:rsidTr="00DB3264">
        <w:tc>
          <w:tcPr>
            <w:tcW w:w="0" w:type="auto"/>
            <w:tcMar>
              <w:top w:w="15" w:type="dxa"/>
              <w:left w:w="15" w:type="dxa"/>
              <w:bottom w:w="15" w:type="dxa"/>
              <w:right w:w="15" w:type="dxa"/>
            </w:tcMar>
            <w:vAlign w:val="center"/>
            <w:hideMark/>
          </w:tcPr>
          <w:p w14:paraId="44ADFB5F"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61913CBB"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1BD3CE3E"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279BE11D"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30CB9C46" w14:textId="77777777" w:rsidTr="00DB3264">
        <w:tc>
          <w:tcPr>
            <w:tcW w:w="0" w:type="auto"/>
            <w:tcMar>
              <w:top w:w="15" w:type="dxa"/>
              <w:left w:w="15" w:type="dxa"/>
              <w:bottom w:w="15" w:type="dxa"/>
              <w:right w:w="15" w:type="dxa"/>
            </w:tcMar>
            <w:vAlign w:val="center"/>
            <w:hideMark/>
          </w:tcPr>
          <w:p w14:paraId="08D463BE"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57033315"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1541"/>
        <w:gridCol w:w="1998"/>
        <w:gridCol w:w="3164"/>
        <w:gridCol w:w="1382"/>
      </w:tblGrid>
      <w:tr w:rsidR="00DB3264" w:rsidRPr="00DB3264" w14:paraId="202C60AD"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E36F5A3"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D7A1746"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FDBC6F2"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D6C2F1F"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A587FD2"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02DA89E8"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18587F7"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gridSpan w:val="3"/>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ABDF4A2" w14:textId="77777777" w:rsidR="00DB3264" w:rsidRPr="00DB3264" w:rsidRDefault="00DB3264" w:rsidP="00DB3264">
            <w:pPr>
              <w:spacing w:after="40" w:line="240" w:lineRule="auto"/>
              <w:ind w:firstLine="0"/>
              <w:jc w:val="left"/>
              <w:rPr>
                <w:sz w:val="20"/>
                <w:szCs w:val="20"/>
              </w:rPr>
            </w:pPr>
            <w:r w:rsidRPr="00DB3264">
              <w:rPr>
                <w:sz w:val="20"/>
                <w:szCs w:val="20"/>
              </w:rPr>
              <w:t>Call'Ingresar al sitio web'</w:t>
            </w:r>
            <w:r w:rsidRPr="00DB3264">
              <w:rPr>
                <w:i/>
                <w:iCs/>
                <w:sz w:val="20"/>
                <w:szCs w:val="20"/>
              </w:rPr>
              <w:t>withurl= 'localhost',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45EC5E4" w14:textId="77777777" w:rsidR="00DB3264" w:rsidRPr="00DB3264" w:rsidRDefault="00DB3264" w:rsidP="00DB3264">
            <w:pPr>
              <w:spacing w:after="40" w:line="240" w:lineRule="auto"/>
              <w:ind w:firstLine="0"/>
              <w:jc w:val="left"/>
              <w:rPr>
                <w:sz w:val="20"/>
                <w:szCs w:val="20"/>
              </w:rPr>
            </w:pPr>
            <w:r w:rsidRPr="00DB3264">
              <w:rPr>
                <w:sz w:val="20"/>
                <w:szCs w:val="20"/>
              </w:rPr>
              <w:t>N/A</w:t>
            </w:r>
          </w:p>
        </w:tc>
      </w:tr>
      <w:tr w:rsidR="00DB3264" w:rsidRPr="00DB3264" w14:paraId="0B67EBF3"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4E9471A" w14:textId="77777777" w:rsidR="00DB3264" w:rsidRPr="00DB3264" w:rsidRDefault="00DB3264" w:rsidP="00DB3264">
            <w:pPr>
              <w:spacing w:after="40" w:line="240" w:lineRule="auto"/>
              <w:ind w:firstLine="0"/>
              <w:jc w:val="left"/>
              <w:rPr>
                <w:sz w:val="20"/>
                <w:szCs w:val="20"/>
              </w:rPr>
            </w:pPr>
            <w:r w:rsidRPr="00DB3264">
              <w:rPr>
                <w:sz w:val="20"/>
                <w:szCs w:val="20"/>
              </w:rPr>
              <w:lastRenderedPageBreak/>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4595E4E"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“paciente nuevo" que se despliega del botón “Programar cita médica”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383A71D"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“Nombres”, “Apellidos”, “Numero de cedula”, “Fecha de Nacimiento”, “Tipo de sangre” y “Direccion residencial”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CAEAFAA"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4960C71"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0C5432A1"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CD372CA"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6E77AFC"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965F9F4"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832C868" w14:textId="77777777" w:rsidR="00DB3264" w:rsidRPr="00DB3264" w:rsidRDefault="00DB3264" w:rsidP="00DB3264">
            <w:pPr>
              <w:spacing w:before="100" w:after="100" w:line="240" w:lineRule="auto"/>
              <w:ind w:firstLine="0"/>
              <w:jc w:val="left"/>
              <w:rPr>
                <w:sz w:val="20"/>
                <w:szCs w:val="20"/>
              </w:rPr>
            </w:pPr>
            <w:r w:rsidRPr="00DB3264">
              <w:rPr>
                <w:sz w:val="20"/>
                <w:szCs w:val="20"/>
              </w:rPr>
              <w:t>Nombres = sofiavictoriamazparrotecamejo</w:t>
            </w:r>
            <w:r w:rsidRPr="00DB3264">
              <w:rPr>
                <w:sz w:val="20"/>
                <w:szCs w:val="20"/>
              </w:rPr>
              <w:br/>
              <w:t>Apellidos = Mazparrote Camejo</w:t>
            </w:r>
            <w:r w:rsidRPr="00DB3264">
              <w:rPr>
                <w:sz w:val="20"/>
                <w:szCs w:val="20"/>
              </w:rPr>
              <w:br/>
              <w:t>Cédula = 8-123-1235</w:t>
            </w:r>
            <w:r w:rsidRPr="00DB3264">
              <w:rPr>
                <w:sz w:val="20"/>
                <w:szCs w:val="20"/>
              </w:rPr>
              <w:br/>
              <w:t>Fecha de nacimiento = 1/5/2003</w:t>
            </w:r>
            <w:r w:rsidRPr="00DB3264">
              <w:rPr>
                <w:sz w:val="20"/>
                <w:szCs w:val="20"/>
              </w:rPr>
              <w:br/>
              <w:t>Dirección = Urb. Versalles, casa 42F</w:t>
            </w:r>
          </w:p>
          <w:p w14:paraId="6F3EEB2F" w14:textId="77777777" w:rsidR="00DB3264" w:rsidRPr="00DB3264" w:rsidRDefault="00DB3264" w:rsidP="00DB3264">
            <w:pPr>
              <w:spacing w:before="100" w:after="100" w:line="240" w:lineRule="auto"/>
              <w:ind w:firstLine="0"/>
              <w:jc w:val="left"/>
              <w:rPr>
                <w:sz w:val="20"/>
                <w:szCs w:val="20"/>
              </w:rPr>
            </w:pPr>
            <w:r w:rsidRPr="00DB3264">
              <w:rPr>
                <w:sz w:val="20"/>
                <w:szCs w:val="20"/>
              </w:rPr>
              <w:t>Tipo de Sangre = O positivo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BD16D1F"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23D51956"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5270157" w14:textId="77777777" w:rsidR="00DB3264" w:rsidRPr="00DB3264" w:rsidRDefault="00DB3264" w:rsidP="00DB3264">
            <w:pPr>
              <w:spacing w:after="0" w:line="240" w:lineRule="auto"/>
              <w:ind w:firstLine="0"/>
              <w:jc w:val="left"/>
              <w:rPr>
                <w:sz w:val="20"/>
                <w:szCs w:val="20"/>
              </w:rPr>
            </w:pPr>
            <w:r w:rsidRPr="00DB3264">
              <w:rPr>
                <w:sz w:val="20"/>
                <w:szCs w:val="20"/>
              </w:rPr>
              <w: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46B1896"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“Finalizar Registro”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B9AEBE3"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“El campo nombres solo puede contener de 3 a 25 letras”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158428D"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1FDE208"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4139B635"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5E0FF169" w14:textId="75677D3D"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58" w:name="_Toc90609643"/>
      <w:r w:rsidRPr="00DB3264">
        <w:rPr>
          <w:rFonts w:eastAsia="Times New Roman" w:cs="Arial"/>
          <w:b/>
          <w:bCs/>
          <w:i/>
          <w:iCs/>
          <w:sz w:val="24"/>
          <w:szCs w:val="24"/>
          <w:lang w:val="es-419" w:eastAsia="es-419"/>
        </w:rPr>
        <w:t xml:space="preserve">Test TC:297-CP004 - </w:t>
      </w:r>
      <w:r w:rsidR="00F63F23" w:rsidRPr="00DB3264">
        <w:rPr>
          <w:rFonts w:eastAsia="Times New Roman" w:cs="Arial"/>
          <w:b/>
          <w:bCs/>
          <w:i/>
          <w:iCs/>
          <w:sz w:val="24"/>
          <w:szCs w:val="24"/>
          <w:lang w:val="es-419" w:eastAsia="es-419"/>
        </w:rPr>
        <w:t>Carácter</w:t>
      </w:r>
      <w:r w:rsidRPr="00DB3264">
        <w:rPr>
          <w:rFonts w:eastAsia="Times New Roman" w:cs="Arial"/>
          <w:b/>
          <w:bCs/>
          <w:i/>
          <w:iCs/>
          <w:sz w:val="24"/>
          <w:szCs w:val="24"/>
          <w:lang w:val="es-419" w:eastAsia="es-419"/>
        </w:rPr>
        <w:t xml:space="preserve"> no alfabético: "Nombres"</w:t>
      </w:r>
      <w:bookmarkEnd w:id="58"/>
    </w:p>
    <w:tbl>
      <w:tblPr>
        <w:tblW w:w="5000" w:type="pct"/>
        <w:tblLook w:val="04A0" w:firstRow="1" w:lastRow="0" w:firstColumn="1" w:lastColumn="0" w:noHBand="0" w:noVBand="1"/>
      </w:tblPr>
      <w:tblGrid>
        <w:gridCol w:w="2598"/>
        <w:gridCol w:w="2598"/>
        <w:gridCol w:w="2045"/>
        <w:gridCol w:w="1597"/>
      </w:tblGrid>
      <w:tr w:rsidR="00DB3264" w:rsidRPr="00DB3264" w14:paraId="0BEB62D8" w14:textId="77777777" w:rsidTr="00DB3264">
        <w:tc>
          <w:tcPr>
            <w:tcW w:w="0" w:type="auto"/>
            <w:tcMar>
              <w:top w:w="15" w:type="dxa"/>
              <w:left w:w="15" w:type="dxa"/>
              <w:bottom w:w="15" w:type="dxa"/>
              <w:right w:w="15" w:type="dxa"/>
            </w:tcMar>
            <w:vAlign w:val="center"/>
            <w:hideMark/>
          </w:tcPr>
          <w:p w14:paraId="24AD210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20D93295"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47764F93"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20D7A541"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18EF455D" w14:textId="77777777" w:rsidTr="00DB3264">
        <w:tc>
          <w:tcPr>
            <w:tcW w:w="0" w:type="auto"/>
            <w:tcMar>
              <w:top w:w="15" w:type="dxa"/>
              <w:left w:w="15" w:type="dxa"/>
              <w:bottom w:w="15" w:type="dxa"/>
              <w:right w:w="15" w:type="dxa"/>
            </w:tcMar>
            <w:vAlign w:val="center"/>
            <w:hideMark/>
          </w:tcPr>
          <w:p w14:paraId="603B9CBB"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69F8AED6"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0458401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489F0E2A"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64F3D554" w14:textId="77777777" w:rsidTr="00DB3264">
        <w:tc>
          <w:tcPr>
            <w:tcW w:w="0" w:type="auto"/>
            <w:tcMar>
              <w:top w:w="15" w:type="dxa"/>
              <w:left w:w="15" w:type="dxa"/>
              <w:bottom w:w="15" w:type="dxa"/>
              <w:right w:w="15" w:type="dxa"/>
            </w:tcMar>
            <w:vAlign w:val="center"/>
            <w:hideMark/>
          </w:tcPr>
          <w:p w14:paraId="2E44CE0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20A11387"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5E76D6DE"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101DDEAA"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0A772EB2" w14:textId="77777777" w:rsidTr="00DB3264">
        <w:tc>
          <w:tcPr>
            <w:tcW w:w="0" w:type="auto"/>
            <w:tcMar>
              <w:top w:w="15" w:type="dxa"/>
              <w:left w:w="15" w:type="dxa"/>
              <w:bottom w:w="15" w:type="dxa"/>
              <w:right w:w="15" w:type="dxa"/>
            </w:tcMar>
            <w:vAlign w:val="center"/>
            <w:hideMark/>
          </w:tcPr>
          <w:p w14:paraId="794BF2D8"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71B047EB"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12C40187"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047B54F7"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15890BB3" w14:textId="77777777" w:rsidTr="00DB3264">
        <w:tc>
          <w:tcPr>
            <w:tcW w:w="0" w:type="auto"/>
            <w:tcMar>
              <w:top w:w="15" w:type="dxa"/>
              <w:left w:w="15" w:type="dxa"/>
              <w:bottom w:w="15" w:type="dxa"/>
              <w:right w:w="15" w:type="dxa"/>
            </w:tcMar>
            <w:vAlign w:val="center"/>
            <w:hideMark/>
          </w:tcPr>
          <w:p w14:paraId="19472787"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59C416BF"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52A979C6"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4AB17958"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38CED085" w14:textId="77777777" w:rsidTr="00DB3264">
        <w:tc>
          <w:tcPr>
            <w:tcW w:w="0" w:type="auto"/>
            <w:tcMar>
              <w:top w:w="15" w:type="dxa"/>
              <w:left w:w="15" w:type="dxa"/>
              <w:bottom w:w="15" w:type="dxa"/>
              <w:right w:w="15" w:type="dxa"/>
            </w:tcMar>
            <w:vAlign w:val="center"/>
            <w:hideMark/>
          </w:tcPr>
          <w:p w14:paraId="459286A1"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21439599"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2119"/>
        <w:gridCol w:w="2872"/>
        <w:gridCol w:w="1712"/>
        <w:gridCol w:w="1382"/>
      </w:tblGrid>
      <w:tr w:rsidR="00DB3264" w:rsidRPr="00DB3264" w14:paraId="4CB8A9ED"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1225229"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CB6D28C"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CB8352E"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1DCE3E6"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21FE59D"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01629406"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35BC688"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gridSpan w:val="3"/>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2DC3CA7" w14:textId="77777777" w:rsidR="00DB3264" w:rsidRPr="00DB3264" w:rsidRDefault="00DB3264" w:rsidP="00DB3264">
            <w:pPr>
              <w:spacing w:after="40" w:line="240" w:lineRule="auto"/>
              <w:ind w:firstLine="0"/>
              <w:jc w:val="left"/>
              <w:rPr>
                <w:sz w:val="20"/>
                <w:szCs w:val="20"/>
              </w:rPr>
            </w:pPr>
            <w:r w:rsidRPr="00DB3264">
              <w:rPr>
                <w:sz w:val="20"/>
                <w:szCs w:val="20"/>
              </w:rPr>
              <w:t>Call'Ingresar al sitio web'</w:t>
            </w:r>
            <w:r w:rsidRPr="00DB3264">
              <w:rPr>
                <w:i/>
                <w:iCs/>
                <w:sz w:val="20"/>
                <w:szCs w:val="20"/>
              </w:rPr>
              <w:t>withurl= 'localhost',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60FA610" w14:textId="77777777" w:rsidR="00DB3264" w:rsidRPr="00DB3264" w:rsidRDefault="00DB3264" w:rsidP="00DB3264">
            <w:pPr>
              <w:spacing w:after="40" w:line="240" w:lineRule="auto"/>
              <w:ind w:firstLine="0"/>
              <w:jc w:val="left"/>
              <w:rPr>
                <w:sz w:val="20"/>
                <w:szCs w:val="20"/>
              </w:rPr>
            </w:pPr>
            <w:r w:rsidRPr="00DB3264">
              <w:rPr>
                <w:sz w:val="20"/>
                <w:szCs w:val="20"/>
              </w:rPr>
              <w:t>N/A</w:t>
            </w:r>
          </w:p>
        </w:tc>
      </w:tr>
      <w:tr w:rsidR="00DB3264" w:rsidRPr="00DB3264" w14:paraId="63CD49B4"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DD56659" w14:textId="77777777" w:rsidR="00DB3264" w:rsidRPr="00DB3264" w:rsidRDefault="00DB3264" w:rsidP="00DB3264">
            <w:pPr>
              <w:spacing w:after="4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EC438B4"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“paciente nuevo" que se despliega del botón “Programar cita médica”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8C02491"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“Nombres”, “Apellidos”, “Numero de cedula”, “Fecha de Nacimiento”, “Tipo de sangre” y “Direccion residencial”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E47739D"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62B3CEE"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13AC157E"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5917706"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8900BF4"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9276342"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717D017" w14:textId="77777777" w:rsidR="00DB3264" w:rsidRPr="00DB3264" w:rsidRDefault="00DB3264" w:rsidP="00DB3264">
            <w:pPr>
              <w:spacing w:before="100" w:after="100" w:line="240" w:lineRule="auto"/>
              <w:ind w:firstLine="0"/>
              <w:jc w:val="left"/>
              <w:rPr>
                <w:sz w:val="20"/>
                <w:szCs w:val="20"/>
              </w:rPr>
            </w:pPr>
            <w:r w:rsidRPr="00DB3264">
              <w:rPr>
                <w:sz w:val="20"/>
                <w:szCs w:val="20"/>
              </w:rPr>
              <w:t>Nombres = Sofia 5</w:t>
            </w:r>
            <w:r w:rsidRPr="00DB3264">
              <w:rPr>
                <w:sz w:val="20"/>
                <w:szCs w:val="20"/>
              </w:rPr>
              <w:br/>
              <w:t xml:space="preserve">Apellidos = Mazparrote </w:t>
            </w:r>
            <w:r w:rsidRPr="00DB3264">
              <w:rPr>
                <w:sz w:val="20"/>
                <w:szCs w:val="20"/>
              </w:rPr>
              <w:lastRenderedPageBreak/>
              <w:t>Camejo</w:t>
            </w:r>
            <w:r w:rsidRPr="00DB3264">
              <w:rPr>
                <w:sz w:val="20"/>
                <w:szCs w:val="20"/>
              </w:rPr>
              <w:br/>
              <w:t>Cédula = 8-123-1235</w:t>
            </w:r>
            <w:r w:rsidRPr="00DB3264">
              <w:rPr>
                <w:sz w:val="20"/>
                <w:szCs w:val="20"/>
              </w:rPr>
              <w:br/>
              <w:t>Fecha de nacimiento = 1/5/2003</w:t>
            </w:r>
            <w:r w:rsidRPr="00DB3264">
              <w:rPr>
                <w:sz w:val="20"/>
                <w:szCs w:val="20"/>
              </w:rPr>
              <w:br/>
              <w:t>Dirección = Urb. Versalles, casa 42F</w:t>
            </w:r>
          </w:p>
          <w:p w14:paraId="4796D886" w14:textId="77777777" w:rsidR="00DB3264" w:rsidRPr="00DB3264" w:rsidRDefault="00DB3264" w:rsidP="00DB3264">
            <w:pPr>
              <w:spacing w:before="100" w:after="100" w:line="240" w:lineRule="auto"/>
              <w:ind w:firstLine="0"/>
              <w:jc w:val="left"/>
              <w:rPr>
                <w:sz w:val="20"/>
                <w:szCs w:val="20"/>
              </w:rPr>
            </w:pPr>
            <w:r w:rsidRPr="00DB3264">
              <w:rPr>
                <w:sz w:val="20"/>
                <w:szCs w:val="20"/>
              </w:rPr>
              <w:t>Tipo de Sangre = O positivo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0FD622D" w14:textId="77777777" w:rsidR="00DB3264" w:rsidRPr="00DB3264" w:rsidRDefault="00DB3264" w:rsidP="00DB3264">
            <w:pPr>
              <w:spacing w:after="0" w:line="240" w:lineRule="auto"/>
              <w:ind w:firstLine="0"/>
              <w:jc w:val="left"/>
              <w:rPr>
                <w:sz w:val="20"/>
                <w:szCs w:val="20"/>
              </w:rPr>
            </w:pPr>
            <w:r w:rsidRPr="00DB3264">
              <w:rPr>
                <w:sz w:val="20"/>
                <w:szCs w:val="20"/>
              </w:rPr>
              <w:lastRenderedPageBreak/>
              <w:t>Passed</w:t>
            </w:r>
          </w:p>
        </w:tc>
      </w:tr>
      <w:tr w:rsidR="00DB3264" w:rsidRPr="00DB3264" w14:paraId="671D4EAF"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BC13EA4" w14:textId="77777777" w:rsidR="00DB3264" w:rsidRPr="00DB3264" w:rsidRDefault="00DB3264" w:rsidP="00DB3264">
            <w:pPr>
              <w:spacing w:after="0" w:line="240" w:lineRule="auto"/>
              <w:ind w:firstLine="0"/>
              <w:jc w:val="left"/>
              <w:rPr>
                <w:sz w:val="20"/>
                <w:szCs w:val="20"/>
              </w:rPr>
            </w:pPr>
            <w:r w:rsidRPr="00DB3264">
              <w:rPr>
                <w:sz w:val="20"/>
                <w:szCs w:val="20"/>
              </w:rPr>
              <w: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F8D03F0"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“Finalizar Registro”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FDCF4FD"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“El campo nombres solo puede contener letras”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AAF6FD8"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7627489"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6A608223"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136D6E81"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59" w:name="_Toc90609644"/>
      <w:r w:rsidRPr="00DB3264">
        <w:rPr>
          <w:rFonts w:eastAsia="Times New Roman" w:cs="Arial"/>
          <w:b/>
          <w:bCs/>
          <w:i/>
          <w:iCs/>
          <w:sz w:val="24"/>
          <w:szCs w:val="24"/>
          <w:lang w:val="es-419" w:eastAsia="es-419"/>
        </w:rPr>
        <w:t>Test TC:298-CP005 - Campo vacío: "Nombres"</w:t>
      </w:r>
      <w:bookmarkEnd w:id="59"/>
    </w:p>
    <w:tbl>
      <w:tblPr>
        <w:tblW w:w="5000" w:type="pct"/>
        <w:tblLook w:val="04A0" w:firstRow="1" w:lastRow="0" w:firstColumn="1" w:lastColumn="0" w:noHBand="0" w:noVBand="1"/>
      </w:tblPr>
      <w:tblGrid>
        <w:gridCol w:w="2598"/>
        <w:gridCol w:w="2598"/>
        <w:gridCol w:w="2045"/>
        <w:gridCol w:w="1597"/>
      </w:tblGrid>
      <w:tr w:rsidR="00DB3264" w:rsidRPr="00DB3264" w14:paraId="49B52691" w14:textId="77777777" w:rsidTr="00DB3264">
        <w:tc>
          <w:tcPr>
            <w:tcW w:w="0" w:type="auto"/>
            <w:tcMar>
              <w:top w:w="15" w:type="dxa"/>
              <w:left w:w="15" w:type="dxa"/>
              <w:bottom w:w="15" w:type="dxa"/>
              <w:right w:w="15" w:type="dxa"/>
            </w:tcMar>
            <w:vAlign w:val="center"/>
            <w:hideMark/>
          </w:tcPr>
          <w:p w14:paraId="68351304"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57277D95"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2109A402"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09E5A344"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3DF7A05F" w14:textId="77777777" w:rsidTr="00DB3264">
        <w:tc>
          <w:tcPr>
            <w:tcW w:w="0" w:type="auto"/>
            <w:tcMar>
              <w:top w:w="15" w:type="dxa"/>
              <w:left w:w="15" w:type="dxa"/>
              <w:bottom w:w="15" w:type="dxa"/>
              <w:right w:w="15" w:type="dxa"/>
            </w:tcMar>
            <w:vAlign w:val="center"/>
            <w:hideMark/>
          </w:tcPr>
          <w:p w14:paraId="459571B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1138B960"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482C5252"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675EE156"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4C84F3A3" w14:textId="77777777" w:rsidTr="00DB3264">
        <w:tc>
          <w:tcPr>
            <w:tcW w:w="0" w:type="auto"/>
            <w:tcMar>
              <w:top w:w="15" w:type="dxa"/>
              <w:left w:w="15" w:type="dxa"/>
              <w:bottom w:w="15" w:type="dxa"/>
              <w:right w:w="15" w:type="dxa"/>
            </w:tcMar>
            <w:vAlign w:val="center"/>
            <w:hideMark/>
          </w:tcPr>
          <w:p w14:paraId="5FD02737"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4F7D467E"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14061DA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49AB5266"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6EFCF696" w14:textId="77777777" w:rsidTr="00DB3264">
        <w:tc>
          <w:tcPr>
            <w:tcW w:w="0" w:type="auto"/>
            <w:tcMar>
              <w:top w:w="15" w:type="dxa"/>
              <w:left w:w="15" w:type="dxa"/>
              <w:bottom w:w="15" w:type="dxa"/>
              <w:right w:w="15" w:type="dxa"/>
            </w:tcMar>
            <w:vAlign w:val="center"/>
            <w:hideMark/>
          </w:tcPr>
          <w:p w14:paraId="2383933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09B3D7D7"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536BF652"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6FD58FDD"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009DD86A" w14:textId="77777777" w:rsidTr="00DB3264">
        <w:tc>
          <w:tcPr>
            <w:tcW w:w="0" w:type="auto"/>
            <w:tcMar>
              <w:top w:w="15" w:type="dxa"/>
              <w:left w:w="15" w:type="dxa"/>
              <w:bottom w:w="15" w:type="dxa"/>
              <w:right w:w="15" w:type="dxa"/>
            </w:tcMar>
            <w:vAlign w:val="center"/>
            <w:hideMark/>
          </w:tcPr>
          <w:p w14:paraId="798CC882"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28F51259"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5CCDA231"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57D4250A"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129E0925" w14:textId="77777777" w:rsidTr="00DB3264">
        <w:tc>
          <w:tcPr>
            <w:tcW w:w="0" w:type="auto"/>
            <w:tcMar>
              <w:top w:w="15" w:type="dxa"/>
              <w:left w:w="15" w:type="dxa"/>
              <w:bottom w:w="15" w:type="dxa"/>
              <w:right w:w="15" w:type="dxa"/>
            </w:tcMar>
            <w:vAlign w:val="center"/>
            <w:hideMark/>
          </w:tcPr>
          <w:p w14:paraId="4283FD93"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5CA3CA8A"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2119"/>
        <w:gridCol w:w="2872"/>
        <w:gridCol w:w="1712"/>
        <w:gridCol w:w="1382"/>
      </w:tblGrid>
      <w:tr w:rsidR="00DB3264" w:rsidRPr="00DB3264" w14:paraId="477151B0"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3D19154"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9C128E5"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24AA9D0"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5617B7C"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7CB25AD"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51C722E8"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1579FE2"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gridSpan w:val="3"/>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99D7DDC" w14:textId="77777777" w:rsidR="00DB3264" w:rsidRPr="00DB3264" w:rsidRDefault="00DB3264" w:rsidP="00DB3264">
            <w:pPr>
              <w:spacing w:after="40" w:line="240" w:lineRule="auto"/>
              <w:ind w:firstLine="0"/>
              <w:jc w:val="left"/>
              <w:rPr>
                <w:sz w:val="20"/>
                <w:szCs w:val="20"/>
              </w:rPr>
            </w:pPr>
            <w:r w:rsidRPr="00DB3264">
              <w:rPr>
                <w:sz w:val="20"/>
                <w:szCs w:val="20"/>
              </w:rPr>
              <w:t>Call'Ingresar al sitio web'</w:t>
            </w:r>
            <w:r w:rsidRPr="00DB3264">
              <w:rPr>
                <w:i/>
                <w:iCs/>
                <w:sz w:val="20"/>
                <w:szCs w:val="20"/>
              </w:rPr>
              <w:t>withurl= 'localhost',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9F25C2E" w14:textId="77777777" w:rsidR="00DB3264" w:rsidRPr="00DB3264" w:rsidRDefault="00DB3264" w:rsidP="00DB3264">
            <w:pPr>
              <w:spacing w:after="40" w:line="240" w:lineRule="auto"/>
              <w:ind w:firstLine="0"/>
              <w:jc w:val="left"/>
              <w:rPr>
                <w:sz w:val="20"/>
                <w:szCs w:val="20"/>
              </w:rPr>
            </w:pPr>
            <w:r w:rsidRPr="00DB3264">
              <w:rPr>
                <w:sz w:val="20"/>
                <w:szCs w:val="20"/>
              </w:rPr>
              <w:t>N/A</w:t>
            </w:r>
          </w:p>
        </w:tc>
      </w:tr>
      <w:tr w:rsidR="00DB3264" w:rsidRPr="00DB3264" w14:paraId="67D53042"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F930216" w14:textId="77777777" w:rsidR="00DB3264" w:rsidRPr="00DB3264" w:rsidRDefault="00DB3264" w:rsidP="00DB3264">
            <w:pPr>
              <w:spacing w:after="4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5C3DDBC"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“paciente nuevo" que se despliega del botón “Programar cita médica”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61E43AB"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“Nombres”, “Apellidos”, “Numero de cedula”, “Fecha de Nacimiento”, “Tipo de sangre” y “Direccion residencial”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216F72D"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6153D15"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1EE89EA0"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8A947D0"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134EFBA"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6DD5B1B"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4FCFEE9" w14:textId="77777777" w:rsidR="00DB3264" w:rsidRPr="00DB3264" w:rsidRDefault="00DB3264" w:rsidP="00DB3264">
            <w:pPr>
              <w:spacing w:before="100" w:after="100" w:line="240" w:lineRule="auto"/>
              <w:ind w:firstLine="0"/>
              <w:jc w:val="left"/>
              <w:rPr>
                <w:sz w:val="20"/>
                <w:szCs w:val="20"/>
              </w:rPr>
            </w:pPr>
            <w:r w:rsidRPr="00DB3264">
              <w:rPr>
                <w:sz w:val="20"/>
                <w:szCs w:val="20"/>
              </w:rPr>
              <w:t>Nombres = </w:t>
            </w:r>
            <w:r w:rsidRPr="00DB3264">
              <w:rPr>
                <w:sz w:val="20"/>
                <w:szCs w:val="20"/>
              </w:rPr>
              <w:br/>
              <w:t>Apellidos = Mazparrote Camejo</w:t>
            </w:r>
            <w:r w:rsidRPr="00DB3264">
              <w:rPr>
                <w:sz w:val="20"/>
                <w:szCs w:val="20"/>
              </w:rPr>
              <w:br/>
              <w:t>Cédula = 8-123-1235</w:t>
            </w:r>
            <w:r w:rsidRPr="00DB3264">
              <w:rPr>
                <w:sz w:val="20"/>
                <w:szCs w:val="20"/>
              </w:rPr>
              <w:br/>
              <w:t>Fecha de nacimiento = 1/5/2003</w:t>
            </w:r>
            <w:r w:rsidRPr="00DB3264">
              <w:rPr>
                <w:sz w:val="20"/>
                <w:szCs w:val="20"/>
              </w:rPr>
              <w:br/>
              <w:t>Dirección = Urb. Versalles, casa 42F</w:t>
            </w:r>
          </w:p>
          <w:p w14:paraId="58CC2442" w14:textId="77777777" w:rsidR="00DB3264" w:rsidRPr="00DB3264" w:rsidRDefault="00DB3264" w:rsidP="00DB3264">
            <w:pPr>
              <w:spacing w:before="100" w:after="100" w:line="240" w:lineRule="auto"/>
              <w:ind w:firstLine="0"/>
              <w:jc w:val="left"/>
              <w:rPr>
                <w:sz w:val="20"/>
                <w:szCs w:val="20"/>
              </w:rPr>
            </w:pPr>
            <w:r w:rsidRPr="00DB3264">
              <w:rPr>
                <w:sz w:val="20"/>
                <w:szCs w:val="20"/>
              </w:rPr>
              <w:lastRenderedPageBreak/>
              <w:t>Tipo de sangre = O positivo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A97DC3B" w14:textId="77777777" w:rsidR="00DB3264" w:rsidRPr="00DB3264" w:rsidRDefault="00DB3264" w:rsidP="00DB3264">
            <w:pPr>
              <w:spacing w:after="0" w:line="240" w:lineRule="auto"/>
              <w:ind w:firstLine="0"/>
              <w:jc w:val="left"/>
              <w:rPr>
                <w:sz w:val="20"/>
                <w:szCs w:val="20"/>
              </w:rPr>
            </w:pPr>
            <w:r w:rsidRPr="00DB3264">
              <w:rPr>
                <w:sz w:val="20"/>
                <w:szCs w:val="20"/>
              </w:rPr>
              <w:lastRenderedPageBreak/>
              <w:t>Passed</w:t>
            </w:r>
          </w:p>
        </w:tc>
      </w:tr>
      <w:tr w:rsidR="00DB3264" w:rsidRPr="00DB3264" w14:paraId="5526C6DC"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D1A15C6" w14:textId="77777777" w:rsidR="00DB3264" w:rsidRPr="00DB3264" w:rsidRDefault="00DB3264" w:rsidP="00DB3264">
            <w:pPr>
              <w:spacing w:after="0" w:line="240" w:lineRule="auto"/>
              <w:ind w:firstLine="0"/>
              <w:jc w:val="left"/>
              <w:rPr>
                <w:sz w:val="20"/>
                <w:szCs w:val="20"/>
              </w:rPr>
            </w:pPr>
            <w:r w:rsidRPr="00DB3264">
              <w:rPr>
                <w:sz w:val="20"/>
                <w:szCs w:val="20"/>
              </w:rPr>
              <w: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CC228DE"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“Finalizar Registro”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FA6A19E"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“El campo nombres no puede estar vacío”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693037D"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0F9AB21"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4BA7D6C3"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00E6E5D0"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60" w:name="_Toc90609645"/>
      <w:r w:rsidRPr="00DB3264">
        <w:rPr>
          <w:rFonts w:eastAsia="Times New Roman" w:cs="Arial"/>
          <w:b/>
          <w:bCs/>
          <w:i/>
          <w:iCs/>
          <w:sz w:val="24"/>
          <w:szCs w:val="24"/>
          <w:lang w:val="es-419" w:eastAsia="es-419"/>
        </w:rPr>
        <w:t>Test TC:299-CP006 - Menos de dos caracteres: "Apellidos"</w:t>
      </w:r>
      <w:bookmarkEnd w:id="60"/>
      <w:r w:rsidRPr="00DB3264">
        <w:rPr>
          <w:rFonts w:eastAsia="Times New Roman" w:cs="Arial"/>
          <w:b/>
          <w:bCs/>
          <w:i/>
          <w:iCs/>
          <w:sz w:val="24"/>
          <w:szCs w:val="24"/>
          <w:lang w:val="es-419" w:eastAsia="es-419"/>
        </w:rPr>
        <w:t xml:space="preserve"> </w:t>
      </w:r>
    </w:p>
    <w:tbl>
      <w:tblPr>
        <w:tblW w:w="5000" w:type="pct"/>
        <w:tblLook w:val="04A0" w:firstRow="1" w:lastRow="0" w:firstColumn="1" w:lastColumn="0" w:noHBand="0" w:noVBand="1"/>
      </w:tblPr>
      <w:tblGrid>
        <w:gridCol w:w="2598"/>
        <w:gridCol w:w="2598"/>
        <w:gridCol w:w="2045"/>
        <w:gridCol w:w="1597"/>
      </w:tblGrid>
      <w:tr w:rsidR="00DB3264" w:rsidRPr="00DB3264" w14:paraId="186D200A" w14:textId="77777777" w:rsidTr="00DB3264">
        <w:tc>
          <w:tcPr>
            <w:tcW w:w="0" w:type="auto"/>
            <w:tcMar>
              <w:top w:w="15" w:type="dxa"/>
              <w:left w:w="15" w:type="dxa"/>
              <w:bottom w:w="15" w:type="dxa"/>
              <w:right w:w="15" w:type="dxa"/>
            </w:tcMar>
            <w:vAlign w:val="center"/>
            <w:hideMark/>
          </w:tcPr>
          <w:p w14:paraId="350B106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048180AA"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7731A3AD"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466128F5"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79C3ABFD" w14:textId="77777777" w:rsidTr="00DB3264">
        <w:tc>
          <w:tcPr>
            <w:tcW w:w="0" w:type="auto"/>
            <w:tcMar>
              <w:top w:w="15" w:type="dxa"/>
              <w:left w:w="15" w:type="dxa"/>
              <w:bottom w:w="15" w:type="dxa"/>
              <w:right w:w="15" w:type="dxa"/>
            </w:tcMar>
            <w:vAlign w:val="center"/>
            <w:hideMark/>
          </w:tcPr>
          <w:p w14:paraId="2D72DBB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2A643BF9"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625D8B48"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39B54277"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4EC53439" w14:textId="77777777" w:rsidTr="00DB3264">
        <w:tc>
          <w:tcPr>
            <w:tcW w:w="0" w:type="auto"/>
            <w:tcMar>
              <w:top w:w="15" w:type="dxa"/>
              <w:left w:w="15" w:type="dxa"/>
              <w:bottom w:w="15" w:type="dxa"/>
              <w:right w:w="15" w:type="dxa"/>
            </w:tcMar>
            <w:vAlign w:val="center"/>
            <w:hideMark/>
          </w:tcPr>
          <w:p w14:paraId="62AA042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2F6EB7D2"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458EB0BB"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0E1ECDAE"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593F2E41" w14:textId="77777777" w:rsidTr="00DB3264">
        <w:tc>
          <w:tcPr>
            <w:tcW w:w="0" w:type="auto"/>
            <w:tcMar>
              <w:top w:w="15" w:type="dxa"/>
              <w:left w:w="15" w:type="dxa"/>
              <w:bottom w:w="15" w:type="dxa"/>
              <w:right w:w="15" w:type="dxa"/>
            </w:tcMar>
            <w:vAlign w:val="center"/>
            <w:hideMark/>
          </w:tcPr>
          <w:p w14:paraId="7E71486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5AF334CA"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3F3D0B04"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23DC65EE"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19CE4816" w14:textId="77777777" w:rsidTr="00DB3264">
        <w:tc>
          <w:tcPr>
            <w:tcW w:w="0" w:type="auto"/>
            <w:tcMar>
              <w:top w:w="15" w:type="dxa"/>
              <w:left w:w="15" w:type="dxa"/>
              <w:bottom w:w="15" w:type="dxa"/>
              <w:right w:w="15" w:type="dxa"/>
            </w:tcMar>
            <w:vAlign w:val="center"/>
            <w:hideMark/>
          </w:tcPr>
          <w:p w14:paraId="67DE68CD"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5A675D9B"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4A7EFB0B"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0471B8E1"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4C6CE0DB" w14:textId="77777777" w:rsidTr="00DB3264">
        <w:tc>
          <w:tcPr>
            <w:tcW w:w="0" w:type="auto"/>
            <w:tcMar>
              <w:top w:w="15" w:type="dxa"/>
              <w:left w:w="15" w:type="dxa"/>
              <w:bottom w:w="15" w:type="dxa"/>
              <w:right w:w="15" w:type="dxa"/>
            </w:tcMar>
            <w:vAlign w:val="center"/>
            <w:hideMark/>
          </w:tcPr>
          <w:p w14:paraId="19B03E4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1950D0F4"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2119"/>
        <w:gridCol w:w="2872"/>
        <w:gridCol w:w="1712"/>
        <w:gridCol w:w="1382"/>
      </w:tblGrid>
      <w:tr w:rsidR="00DB3264" w:rsidRPr="00DB3264" w14:paraId="6629B96E"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7FAFE97"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3058FD7"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76C12A8"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81491EC"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82ECADF"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6E87E02F"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9BBAACB"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gridSpan w:val="3"/>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F9414EC" w14:textId="77777777" w:rsidR="00DB3264" w:rsidRPr="00DB3264" w:rsidRDefault="00DB3264" w:rsidP="00DB3264">
            <w:pPr>
              <w:spacing w:after="40" w:line="240" w:lineRule="auto"/>
              <w:ind w:firstLine="0"/>
              <w:jc w:val="left"/>
              <w:rPr>
                <w:sz w:val="20"/>
                <w:szCs w:val="20"/>
              </w:rPr>
            </w:pPr>
            <w:r w:rsidRPr="00DB3264">
              <w:rPr>
                <w:sz w:val="20"/>
                <w:szCs w:val="20"/>
              </w:rPr>
              <w:t>Call'Ingresar al sitio web'</w:t>
            </w:r>
            <w:r w:rsidRPr="00DB3264">
              <w:rPr>
                <w:i/>
                <w:iCs/>
                <w:sz w:val="20"/>
                <w:szCs w:val="20"/>
              </w:rPr>
              <w:t>withurl= 'localhost',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EF38025" w14:textId="77777777" w:rsidR="00DB3264" w:rsidRPr="00DB3264" w:rsidRDefault="00DB3264" w:rsidP="00DB3264">
            <w:pPr>
              <w:spacing w:after="40" w:line="240" w:lineRule="auto"/>
              <w:ind w:firstLine="0"/>
              <w:jc w:val="left"/>
              <w:rPr>
                <w:sz w:val="20"/>
                <w:szCs w:val="20"/>
              </w:rPr>
            </w:pPr>
            <w:r w:rsidRPr="00DB3264">
              <w:rPr>
                <w:sz w:val="20"/>
                <w:szCs w:val="20"/>
              </w:rPr>
              <w:t>N/A</w:t>
            </w:r>
          </w:p>
        </w:tc>
      </w:tr>
      <w:tr w:rsidR="00DB3264" w:rsidRPr="00DB3264" w14:paraId="3ED5E0B7"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DB0559F" w14:textId="77777777" w:rsidR="00DB3264" w:rsidRPr="00DB3264" w:rsidRDefault="00DB3264" w:rsidP="00DB3264">
            <w:pPr>
              <w:spacing w:after="4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0D199FE"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“paciente nuevo" que se despliega del botón “Programar cita médica”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40D6809"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“Nombres”, “Apellidos”, “Numero de cedula”, “Fecha de Nacimiento”, “Tipo de sangre” y “Direccion residencial”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15CF50A"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6315D51"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0045DED8"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E1AA2B9"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EE16FAB"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985D281"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DE98178" w14:textId="1258CDEF" w:rsidR="00DB3264" w:rsidRPr="00DB3264" w:rsidRDefault="00DB3264" w:rsidP="00DB3264">
            <w:pPr>
              <w:spacing w:before="100" w:after="100" w:line="240" w:lineRule="auto"/>
              <w:ind w:firstLine="0"/>
              <w:jc w:val="left"/>
              <w:rPr>
                <w:sz w:val="20"/>
                <w:szCs w:val="20"/>
              </w:rPr>
            </w:pPr>
            <w:r w:rsidRPr="00DB3264">
              <w:rPr>
                <w:sz w:val="20"/>
                <w:szCs w:val="20"/>
              </w:rPr>
              <w:t xml:space="preserve">Nombres = Sofia </w:t>
            </w:r>
            <w:r w:rsidR="00F63F23" w:rsidRPr="00DB3264">
              <w:rPr>
                <w:sz w:val="20"/>
                <w:szCs w:val="20"/>
              </w:rPr>
              <w:t>Victoria</w:t>
            </w:r>
            <w:r w:rsidRPr="00DB3264">
              <w:rPr>
                <w:sz w:val="20"/>
                <w:szCs w:val="20"/>
              </w:rPr>
              <w:br/>
              <w:t>Apellidos = A</w:t>
            </w:r>
            <w:r w:rsidRPr="00DB3264">
              <w:rPr>
                <w:sz w:val="20"/>
                <w:szCs w:val="20"/>
              </w:rPr>
              <w:br/>
              <w:t>Cédula = 8-123-1235</w:t>
            </w:r>
            <w:r w:rsidRPr="00DB3264">
              <w:rPr>
                <w:sz w:val="20"/>
                <w:szCs w:val="20"/>
              </w:rPr>
              <w:br/>
              <w:t>Fecha de nacimiento = 1/5/2003</w:t>
            </w:r>
            <w:r w:rsidRPr="00DB3264">
              <w:rPr>
                <w:sz w:val="20"/>
                <w:szCs w:val="20"/>
              </w:rPr>
              <w:br/>
              <w:t>Dirección = Urb. Versalles, casa 42F</w:t>
            </w:r>
          </w:p>
          <w:p w14:paraId="6218B3EE" w14:textId="77777777" w:rsidR="00DB3264" w:rsidRPr="00DB3264" w:rsidRDefault="00DB3264" w:rsidP="00DB3264">
            <w:pPr>
              <w:spacing w:before="100" w:after="100" w:line="240" w:lineRule="auto"/>
              <w:ind w:firstLine="0"/>
              <w:jc w:val="left"/>
              <w:rPr>
                <w:sz w:val="20"/>
                <w:szCs w:val="20"/>
              </w:rPr>
            </w:pPr>
            <w:r w:rsidRPr="00DB3264">
              <w:rPr>
                <w:sz w:val="20"/>
                <w:szCs w:val="20"/>
              </w:rPr>
              <w:t>Tipo de Sangre = O positivo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8BB9B68"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2F6642E9"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382B3D4" w14:textId="77777777" w:rsidR="00DB3264" w:rsidRPr="00DB3264" w:rsidRDefault="00DB3264" w:rsidP="00DB3264">
            <w:pPr>
              <w:spacing w:after="0" w:line="240" w:lineRule="auto"/>
              <w:ind w:firstLine="0"/>
              <w:jc w:val="left"/>
              <w:rPr>
                <w:sz w:val="20"/>
                <w:szCs w:val="20"/>
              </w:rPr>
            </w:pPr>
            <w:r w:rsidRPr="00DB3264">
              <w:rPr>
                <w:sz w:val="20"/>
                <w:szCs w:val="20"/>
              </w:rPr>
              <w: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83977B4"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“Finalizar Registro”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FB1F243"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“El campo apellidos solo puede contener de 3 a 25 letras”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8A7D761"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9FE6499"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0121ABE8"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03CC8CCC"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61" w:name="_Toc90609646"/>
      <w:r w:rsidRPr="00DB3264">
        <w:rPr>
          <w:rFonts w:eastAsia="Times New Roman" w:cs="Arial"/>
          <w:b/>
          <w:bCs/>
          <w:i/>
          <w:iCs/>
          <w:sz w:val="24"/>
          <w:szCs w:val="24"/>
          <w:lang w:val="es-419" w:eastAsia="es-419"/>
        </w:rPr>
        <w:t>Test TC:300-CP007 - Más de 25 caracteres: "Apellidos"</w:t>
      </w:r>
      <w:bookmarkEnd w:id="61"/>
      <w:r w:rsidRPr="00DB3264">
        <w:rPr>
          <w:rFonts w:eastAsia="Times New Roman" w:cs="Arial"/>
          <w:b/>
          <w:bCs/>
          <w:i/>
          <w:iCs/>
          <w:sz w:val="24"/>
          <w:szCs w:val="24"/>
          <w:lang w:val="es-419" w:eastAsia="es-419"/>
        </w:rPr>
        <w:t xml:space="preserve"> </w:t>
      </w:r>
    </w:p>
    <w:tbl>
      <w:tblPr>
        <w:tblW w:w="5000" w:type="pct"/>
        <w:tblLook w:val="04A0" w:firstRow="1" w:lastRow="0" w:firstColumn="1" w:lastColumn="0" w:noHBand="0" w:noVBand="1"/>
      </w:tblPr>
      <w:tblGrid>
        <w:gridCol w:w="2598"/>
        <w:gridCol w:w="2598"/>
        <w:gridCol w:w="2045"/>
        <w:gridCol w:w="1597"/>
      </w:tblGrid>
      <w:tr w:rsidR="00DB3264" w:rsidRPr="00DB3264" w14:paraId="31B88F41" w14:textId="77777777" w:rsidTr="00DB3264">
        <w:tc>
          <w:tcPr>
            <w:tcW w:w="0" w:type="auto"/>
            <w:tcMar>
              <w:top w:w="15" w:type="dxa"/>
              <w:left w:w="15" w:type="dxa"/>
              <w:bottom w:w="15" w:type="dxa"/>
              <w:right w:w="15" w:type="dxa"/>
            </w:tcMar>
            <w:vAlign w:val="center"/>
            <w:hideMark/>
          </w:tcPr>
          <w:p w14:paraId="59421359"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lastRenderedPageBreak/>
              <w:t>Execution Status:</w:t>
            </w:r>
          </w:p>
        </w:tc>
        <w:tc>
          <w:tcPr>
            <w:tcW w:w="0" w:type="auto"/>
            <w:tcMar>
              <w:top w:w="15" w:type="dxa"/>
              <w:left w:w="15" w:type="dxa"/>
              <w:bottom w:w="15" w:type="dxa"/>
              <w:right w:w="15" w:type="dxa"/>
            </w:tcMar>
            <w:vAlign w:val="center"/>
            <w:hideMark/>
          </w:tcPr>
          <w:p w14:paraId="56ED2D3B"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63ED2099"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1B088A91"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6BCCEA4E" w14:textId="77777777" w:rsidTr="00DB3264">
        <w:tc>
          <w:tcPr>
            <w:tcW w:w="0" w:type="auto"/>
            <w:tcMar>
              <w:top w:w="15" w:type="dxa"/>
              <w:left w:w="15" w:type="dxa"/>
              <w:bottom w:w="15" w:type="dxa"/>
              <w:right w:w="15" w:type="dxa"/>
            </w:tcMar>
            <w:vAlign w:val="center"/>
            <w:hideMark/>
          </w:tcPr>
          <w:p w14:paraId="105C7B6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46F68FCF"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7BF7C1ED"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6AD7971C"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663EAE3C" w14:textId="77777777" w:rsidTr="00DB3264">
        <w:tc>
          <w:tcPr>
            <w:tcW w:w="0" w:type="auto"/>
            <w:tcMar>
              <w:top w:w="15" w:type="dxa"/>
              <w:left w:w="15" w:type="dxa"/>
              <w:bottom w:w="15" w:type="dxa"/>
              <w:right w:w="15" w:type="dxa"/>
            </w:tcMar>
            <w:vAlign w:val="center"/>
            <w:hideMark/>
          </w:tcPr>
          <w:p w14:paraId="2F45AA26"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1E9D385E"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10882958"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52A6DB7A"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5AC9E29C" w14:textId="77777777" w:rsidTr="00DB3264">
        <w:tc>
          <w:tcPr>
            <w:tcW w:w="0" w:type="auto"/>
            <w:tcMar>
              <w:top w:w="15" w:type="dxa"/>
              <w:left w:w="15" w:type="dxa"/>
              <w:bottom w:w="15" w:type="dxa"/>
              <w:right w:w="15" w:type="dxa"/>
            </w:tcMar>
            <w:vAlign w:val="center"/>
            <w:hideMark/>
          </w:tcPr>
          <w:p w14:paraId="0DAF289D"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13B5C955"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3FF9817E"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61E9A0C7"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5509507D" w14:textId="77777777" w:rsidTr="00DB3264">
        <w:tc>
          <w:tcPr>
            <w:tcW w:w="0" w:type="auto"/>
            <w:tcMar>
              <w:top w:w="15" w:type="dxa"/>
              <w:left w:w="15" w:type="dxa"/>
              <w:bottom w:w="15" w:type="dxa"/>
              <w:right w:w="15" w:type="dxa"/>
            </w:tcMar>
            <w:vAlign w:val="center"/>
            <w:hideMark/>
          </w:tcPr>
          <w:p w14:paraId="0E075F3B"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4BDD04C5"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790CC517"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79F20727"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5F72DB3F" w14:textId="77777777" w:rsidTr="00DB3264">
        <w:tc>
          <w:tcPr>
            <w:tcW w:w="0" w:type="auto"/>
            <w:tcMar>
              <w:top w:w="15" w:type="dxa"/>
              <w:left w:w="15" w:type="dxa"/>
              <w:bottom w:w="15" w:type="dxa"/>
              <w:right w:w="15" w:type="dxa"/>
            </w:tcMar>
            <w:vAlign w:val="center"/>
            <w:hideMark/>
          </w:tcPr>
          <w:p w14:paraId="6161A5D9"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7A2458E2"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1450"/>
        <w:gridCol w:w="1860"/>
        <w:gridCol w:w="4485"/>
        <w:gridCol w:w="1382"/>
      </w:tblGrid>
      <w:tr w:rsidR="00DB3264" w:rsidRPr="00DB3264" w14:paraId="4E74E2B4"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451F78C"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79292C5"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D157265"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AD27CEF"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80FBA8F"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545E7F85"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529FCA9"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gridSpan w:val="3"/>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6CEE776" w14:textId="77777777" w:rsidR="00DB3264" w:rsidRPr="00DB3264" w:rsidRDefault="00DB3264" w:rsidP="00DB3264">
            <w:pPr>
              <w:spacing w:after="40" w:line="240" w:lineRule="auto"/>
              <w:ind w:firstLine="0"/>
              <w:jc w:val="left"/>
              <w:rPr>
                <w:sz w:val="20"/>
                <w:szCs w:val="20"/>
              </w:rPr>
            </w:pPr>
            <w:r w:rsidRPr="00DB3264">
              <w:rPr>
                <w:sz w:val="20"/>
                <w:szCs w:val="20"/>
              </w:rPr>
              <w:t>Call'Ingresar al sitio web'</w:t>
            </w:r>
            <w:r w:rsidRPr="00DB3264">
              <w:rPr>
                <w:i/>
                <w:iCs/>
                <w:sz w:val="20"/>
                <w:szCs w:val="20"/>
              </w:rPr>
              <w:t>withurl= 'localhost',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A9294AD" w14:textId="77777777" w:rsidR="00DB3264" w:rsidRPr="00DB3264" w:rsidRDefault="00DB3264" w:rsidP="00DB3264">
            <w:pPr>
              <w:spacing w:after="40" w:line="240" w:lineRule="auto"/>
              <w:ind w:firstLine="0"/>
              <w:jc w:val="left"/>
              <w:rPr>
                <w:sz w:val="20"/>
                <w:szCs w:val="20"/>
              </w:rPr>
            </w:pPr>
            <w:r w:rsidRPr="00DB3264">
              <w:rPr>
                <w:sz w:val="20"/>
                <w:szCs w:val="20"/>
              </w:rPr>
              <w:t>N/A</w:t>
            </w:r>
          </w:p>
        </w:tc>
      </w:tr>
      <w:tr w:rsidR="00DB3264" w:rsidRPr="00DB3264" w14:paraId="641F7C29"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84F06E1" w14:textId="77777777" w:rsidR="00DB3264" w:rsidRPr="00DB3264" w:rsidRDefault="00DB3264" w:rsidP="00DB3264">
            <w:pPr>
              <w:spacing w:after="4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AC7BF5B"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“paciente nuevo" que se despliega del botón “Programar cita médica”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C04C2D2"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“Nombres”, “Apellidos”, “Numero de cedula”, “Fecha de Nacimiento”, “Tipo de sangre” y “Direccion residencial”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DB2FE67"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6D6A909"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7CA15762"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6EB0C16"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23B5DA5"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A843884"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D78F4ED" w14:textId="77777777" w:rsidR="00DB3264" w:rsidRPr="00DB3264" w:rsidRDefault="00DB3264" w:rsidP="00DB3264">
            <w:pPr>
              <w:spacing w:before="100" w:after="100" w:line="240" w:lineRule="auto"/>
              <w:ind w:firstLine="0"/>
              <w:jc w:val="left"/>
              <w:rPr>
                <w:sz w:val="20"/>
                <w:szCs w:val="20"/>
              </w:rPr>
            </w:pPr>
            <w:r w:rsidRPr="00DB3264">
              <w:rPr>
                <w:sz w:val="20"/>
                <w:szCs w:val="20"/>
              </w:rPr>
              <w:t>Nombres = Sofia Victoria</w:t>
            </w:r>
            <w:r w:rsidRPr="00DB3264">
              <w:rPr>
                <w:sz w:val="20"/>
                <w:szCs w:val="20"/>
              </w:rPr>
              <w:br/>
              <w:t>Apellidos = MazparroteMazparroteMazparroteMazparrote</w:t>
            </w:r>
            <w:r w:rsidRPr="00DB3264">
              <w:rPr>
                <w:sz w:val="20"/>
                <w:szCs w:val="20"/>
              </w:rPr>
              <w:br/>
              <w:t>Cédula = 8-123-1235</w:t>
            </w:r>
            <w:r w:rsidRPr="00DB3264">
              <w:rPr>
                <w:sz w:val="20"/>
                <w:szCs w:val="20"/>
              </w:rPr>
              <w:br/>
              <w:t>Fecha de nacimiento = 1/5/2003</w:t>
            </w:r>
            <w:r w:rsidRPr="00DB3264">
              <w:rPr>
                <w:sz w:val="20"/>
                <w:szCs w:val="20"/>
              </w:rPr>
              <w:br/>
              <w:t>Dirección = Urb. Versalles, casa 42F</w:t>
            </w:r>
          </w:p>
          <w:p w14:paraId="4458DAD3" w14:textId="77777777" w:rsidR="00DB3264" w:rsidRPr="00DB3264" w:rsidRDefault="00DB3264" w:rsidP="00DB3264">
            <w:pPr>
              <w:spacing w:before="100" w:after="100" w:line="240" w:lineRule="auto"/>
              <w:ind w:firstLine="0"/>
              <w:jc w:val="left"/>
              <w:rPr>
                <w:sz w:val="20"/>
                <w:szCs w:val="20"/>
              </w:rPr>
            </w:pPr>
            <w:r w:rsidRPr="00DB3264">
              <w:rPr>
                <w:sz w:val="20"/>
                <w:szCs w:val="20"/>
              </w:rPr>
              <w:t>Tipo de sangre = O positivo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FCFA95F"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7C796C69"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4A23B71" w14:textId="77777777" w:rsidR="00DB3264" w:rsidRPr="00DB3264" w:rsidRDefault="00DB3264" w:rsidP="00DB3264">
            <w:pPr>
              <w:spacing w:after="0" w:line="240" w:lineRule="auto"/>
              <w:ind w:firstLine="0"/>
              <w:jc w:val="left"/>
              <w:rPr>
                <w:sz w:val="20"/>
                <w:szCs w:val="20"/>
              </w:rPr>
            </w:pPr>
            <w:r w:rsidRPr="00DB3264">
              <w:rPr>
                <w:sz w:val="20"/>
                <w:szCs w:val="20"/>
              </w:rPr>
              <w: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ECF4D2B"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“Finalizar Registro”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1D052C6"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“El campo apellidos solo puede contener de 3 a 25 letras”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0043BFD"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D7E2C61"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5940FCEB"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2D33981E" w14:textId="58D708B0"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62" w:name="_Toc90609647"/>
      <w:r w:rsidRPr="00DB3264">
        <w:rPr>
          <w:rFonts w:eastAsia="Times New Roman" w:cs="Arial"/>
          <w:b/>
          <w:bCs/>
          <w:i/>
          <w:iCs/>
          <w:sz w:val="24"/>
          <w:szCs w:val="24"/>
          <w:lang w:val="es-419" w:eastAsia="es-419"/>
        </w:rPr>
        <w:t xml:space="preserve">Test TC:301-CP008 - </w:t>
      </w:r>
      <w:r w:rsidR="0027311A" w:rsidRPr="00DB3264">
        <w:rPr>
          <w:rFonts w:eastAsia="Times New Roman" w:cs="Arial"/>
          <w:b/>
          <w:bCs/>
          <w:i/>
          <w:iCs/>
          <w:sz w:val="24"/>
          <w:szCs w:val="24"/>
          <w:lang w:val="es-419" w:eastAsia="es-419"/>
        </w:rPr>
        <w:t>Carácter</w:t>
      </w:r>
      <w:r w:rsidRPr="00DB3264">
        <w:rPr>
          <w:rFonts w:eastAsia="Times New Roman" w:cs="Arial"/>
          <w:b/>
          <w:bCs/>
          <w:i/>
          <w:iCs/>
          <w:sz w:val="24"/>
          <w:szCs w:val="24"/>
          <w:lang w:val="es-419" w:eastAsia="es-419"/>
        </w:rPr>
        <w:t xml:space="preserve"> no alfabético: "Apellidos"</w:t>
      </w:r>
      <w:bookmarkEnd w:id="62"/>
    </w:p>
    <w:tbl>
      <w:tblPr>
        <w:tblW w:w="5000" w:type="pct"/>
        <w:tblLook w:val="04A0" w:firstRow="1" w:lastRow="0" w:firstColumn="1" w:lastColumn="0" w:noHBand="0" w:noVBand="1"/>
      </w:tblPr>
      <w:tblGrid>
        <w:gridCol w:w="2598"/>
        <w:gridCol w:w="2598"/>
        <w:gridCol w:w="2045"/>
        <w:gridCol w:w="1597"/>
      </w:tblGrid>
      <w:tr w:rsidR="00DB3264" w:rsidRPr="00DB3264" w14:paraId="7322625B" w14:textId="77777777" w:rsidTr="00DB3264">
        <w:tc>
          <w:tcPr>
            <w:tcW w:w="0" w:type="auto"/>
            <w:tcMar>
              <w:top w:w="15" w:type="dxa"/>
              <w:left w:w="15" w:type="dxa"/>
              <w:bottom w:w="15" w:type="dxa"/>
              <w:right w:w="15" w:type="dxa"/>
            </w:tcMar>
            <w:vAlign w:val="center"/>
            <w:hideMark/>
          </w:tcPr>
          <w:p w14:paraId="2F5F7B16"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7D01B9B4"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463E2FDE"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5ABF2CB1"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70C1B3C4" w14:textId="77777777" w:rsidTr="00DB3264">
        <w:tc>
          <w:tcPr>
            <w:tcW w:w="0" w:type="auto"/>
            <w:tcMar>
              <w:top w:w="15" w:type="dxa"/>
              <w:left w:w="15" w:type="dxa"/>
              <w:bottom w:w="15" w:type="dxa"/>
              <w:right w:w="15" w:type="dxa"/>
            </w:tcMar>
            <w:vAlign w:val="center"/>
            <w:hideMark/>
          </w:tcPr>
          <w:p w14:paraId="0924380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4D85CE24"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21420901"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7D60419A"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032201EE" w14:textId="77777777" w:rsidTr="00DB3264">
        <w:tc>
          <w:tcPr>
            <w:tcW w:w="0" w:type="auto"/>
            <w:tcMar>
              <w:top w:w="15" w:type="dxa"/>
              <w:left w:w="15" w:type="dxa"/>
              <w:bottom w:w="15" w:type="dxa"/>
              <w:right w:w="15" w:type="dxa"/>
            </w:tcMar>
            <w:vAlign w:val="center"/>
            <w:hideMark/>
          </w:tcPr>
          <w:p w14:paraId="521A6C19"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5AB1EBB3"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76AC0C17"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4158B4EF"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12BFCE9A" w14:textId="77777777" w:rsidTr="00DB3264">
        <w:tc>
          <w:tcPr>
            <w:tcW w:w="0" w:type="auto"/>
            <w:tcMar>
              <w:top w:w="15" w:type="dxa"/>
              <w:left w:w="15" w:type="dxa"/>
              <w:bottom w:w="15" w:type="dxa"/>
              <w:right w:w="15" w:type="dxa"/>
            </w:tcMar>
            <w:vAlign w:val="center"/>
            <w:hideMark/>
          </w:tcPr>
          <w:p w14:paraId="4AB0B76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787940F0"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5EBD2974"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19EC2122"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2B3EB111" w14:textId="77777777" w:rsidTr="00DB3264">
        <w:tc>
          <w:tcPr>
            <w:tcW w:w="0" w:type="auto"/>
            <w:tcMar>
              <w:top w:w="15" w:type="dxa"/>
              <w:left w:w="15" w:type="dxa"/>
              <w:bottom w:w="15" w:type="dxa"/>
              <w:right w:w="15" w:type="dxa"/>
            </w:tcMar>
            <w:vAlign w:val="center"/>
            <w:hideMark/>
          </w:tcPr>
          <w:p w14:paraId="636594B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4B0798E8"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7D81E75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7B95572F"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4A067A13" w14:textId="77777777" w:rsidTr="00DB3264">
        <w:tc>
          <w:tcPr>
            <w:tcW w:w="0" w:type="auto"/>
            <w:tcMar>
              <w:top w:w="15" w:type="dxa"/>
              <w:left w:w="15" w:type="dxa"/>
              <w:bottom w:w="15" w:type="dxa"/>
              <w:right w:w="15" w:type="dxa"/>
            </w:tcMar>
            <w:vAlign w:val="center"/>
            <w:hideMark/>
          </w:tcPr>
          <w:p w14:paraId="1F1BB0EB"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045EF5C0"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2119"/>
        <w:gridCol w:w="2872"/>
        <w:gridCol w:w="1712"/>
        <w:gridCol w:w="1382"/>
      </w:tblGrid>
      <w:tr w:rsidR="00DB3264" w:rsidRPr="00DB3264" w14:paraId="6F08E7E0"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58614FF"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3E082A2"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7004E67"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1CC9F2E"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20398C7"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6B0A4D0E"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3B4778F"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gridSpan w:val="3"/>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D5B7419" w14:textId="77777777" w:rsidR="00DB3264" w:rsidRPr="00DB3264" w:rsidRDefault="00DB3264" w:rsidP="00DB3264">
            <w:pPr>
              <w:spacing w:after="40" w:line="240" w:lineRule="auto"/>
              <w:ind w:firstLine="0"/>
              <w:jc w:val="left"/>
              <w:rPr>
                <w:sz w:val="20"/>
                <w:szCs w:val="20"/>
              </w:rPr>
            </w:pPr>
            <w:r w:rsidRPr="00DB3264">
              <w:rPr>
                <w:sz w:val="20"/>
                <w:szCs w:val="20"/>
              </w:rPr>
              <w:t>Call'Ingresar al sitio web'</w:t>
            </w:r>
            <w:r w:rsidRPr="00DB3264">
              <w:rPr>
                <w:i/>
                <w:iCs/>
                <w:sz w:val="20"/>
                <w:szCs w:val="20"/>
              </w:rPr>
              <w:t>withurl= 'localhost',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881EA67" w14:textId="77777777" w:rsidR="00DB3264" w:rsidRPr="00DB3264" w:rsidRDefault="00DB3264" w:rsidP="00DB3264">
            <w:pPr>
              <w:spacing w:after="40" w:line="240" w:lineRule="auto"/>
              <w:ind w:firstLine="0"/>
              <w:jc w:val="left"/>
              <w:rPr>
                <w:sz w:val="20"/>
                <w:szCs w:val="20"/>
              </w:rPr>
            </w:pPr>
            <w:r w:rsidRPr="00DB3264">
              <w:rPr>
                <w:sz w:val="20"/>
                <w:szCs w:val="20"/>
              </w:rPr>
              <w:t>N/A</w:t>
            </w:r>
          </w:p>
        </w:tc>
      </w:tr>
      <w:tr w:rsidR="00DB3264" w:rsidRPr="00DB3264" w14:paraId="4577B423"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53AF18C" w14:textId="77777777" w:rsidR="00DB3264" w:rsidRPr="00DB3264" w:rsidRDefault="00DB3264" w:rsidP="00DB3264">
            <w:pPr>
              <w:spacing w:after="4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1514B38" w14:textId="77777777" w:rsidR="00DB3264" w:rsidRPr="00DB3264" w:rsidRDefault="00DB3264" w:rsidP="00DB3264">
            <w:pPr>
              <w:spacing w:before="100" w:after="100" w:line="240" w:lineRule="auto"/>
              <w:ind w:firstLine="0"/>
              <w:jc w:val="left"/>
              <w:rPr>
                <w:sz w:val="20"/>
                <w:szCs w:val="20"/>
              </w:rPr>
            </w:pPr>
            <w:r w:rsidRPr="00DB3264">
              <w:rPr>
                <w:sz w:val="20"/>
                <w:szCs w:val="20"/>
              </w:rPr>
              <w:t xml:space="preserve">Selecciona la opción “paciente </w:t>
            </w:r>
            <w:r w:rsidRPr="00DB3264">
              <w:rPr>
                <w:sz w:val="20"/>
                <w:szCs w:val="20"/>
              </w:rPr>
              <w:lastRenderedPageBreak/>
              <w:t>nuevo" que se despliega del botón “Programar cita médica”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6BF887F" w14:textId="77777777" w:rsidR="00DB3264" w:rsidRPr="00DB3264" w:rsidRDefault="00DB3264" w:rsidP="00DB3264">
            <w:pPr>
              <w:spacing w:before="100" w:after="100" w:line="240" w:lineRule="auto"/>
              <w:ind w:firstLine="0"/>
              <w:jc w:val="left"/>
              <w:rPr>
                <w:sz w:val="20"/>
                <w:szCs w:val="20"/>
              </w:rPr>
            </w:pPr>
            <w:r w:rsidRPr="00DB3264">
              <w:rPr>
                <w:sz w:val="20"/>
                <w:szCs w:val="20"/>
              </w:rPr>
              <w:lastRenderedPageBreak/>
              <w:t xml:space="preserve">Se muestran los campos “Nombres”, “Apellidos”, </w:t>
            </w:r>
            <w:r w:rsidRPr="00DB3264">
              <w:rPr>
                <w:sz w:val="20"/>
                <w:szCs w:val="20"/>
              </w:rPr>
              <w:lastRenderedPageBreak/>
              <w:t>“Numero de cedula”, “Fecha de Nacimiento”, “Tipo de sangre” y “Direccion residencial”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CE45237"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E32FF44"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5132C00A"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C4673CA"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5D4D463"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0E4C928"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405F2A6" w14:textId="77777777" w:rsidR="00DB3264" w:rsidRPr="00DB3264" w:rsidRDefault="00DB3264" w:rsidP="00DB3264">
            <w:pPr>
              <w:spacing w:before="100" w:after="100" w:line="240" w:lineRule="auto"/>
              <w:ind w:firstLine="0"/>
              <w:jc w:val="left"/>
              <w:rPr>
                <w:sz w:val="20"/>
                <w:szCs w:val="20"/>
              </w:rPr>
            </w:pPr>
            <w:r w:rsidRPr="00DB3264">
              <w:rPr>
                <w:sz w:val="20"/>
                <w:szCs w:val="20"/>
              </w:rPr>
              <w:t>Nombres = Sofia Victoria</w:t>
            </w:r>
            <w:r w:rsidRPr="00DB3264">
              <w:rPr>
                <w:sz w:val="20"/>
                <w:szCs w:val="20"/>
              </w:rPr>
              <w:br/>
              <w:t>Apellidos = M4zparrote</w:t>
            </w:r>
            <w:r w:rsidRPr="00DB3264">
              <w:rPr>
                <w:sz w:val="20"/>
                <w:szCs w:val="20"/>
              </w:rPr>
              <w:br/>
              <w:t>Cédula = 8-123-1235</w:t>
            </w:r>
            <w:r w:rsidRPr="00DB3264">
              <w:rPr>
                <w:sz w:val="20"/>
                <w:szCs w:val="20"/>
              </w:rPr>
              <w:br/>
              <w:t>Fecha de nacimiento = 1/5/2003</w:t>
            </w:r>
            <w:r w:rsidRPr="00DB3264">
              <w:rPr>
                <w:sz w:val="20"/>
                <w:szCs w:val="20"/>
              </w:rPr>
              <w:br/>
              <w:t>Dirección = Urb. Versalles, casa 42F</w:t>
            </w:r>
          </w:p>
          <w:p w14:paraId="333AB275" w14:textId="77777777" w:rsidR="00DB3264" w:rsidRPr="00DB3264" w:rsidRDefault="00DB3264" w:rsidP="00DB3264">
            <w:pPr>
              <w:spacing w:before="100" w:after="100" w:line="240" w:lineRule="auto"/>
              <w:ind w:firstLine="0"/>
              <w:jc w:val="left"/>
              <w:rPr>
                <w:sz w:val="20"/>
                <w:szCs w:val="20"/>
              </w:rPr>
            </w:pPr>
            <w:r w:rsidRPr="00DB3264">
              <w:rPr>
                <w:sz w:val="20"/>
                <w:szCs w:val="20"/>
              </w:rPr>
              <w:t>Tipo de sangre = O positivo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DDCF869"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5997AB14"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2FE2F0E" w14:textId="77777777" w:rsidR="00DB3264" w:rsidRPr="00DB3264" w:rsidRDefault="00DB3264" w:rsidP="00DB3264">
            <w:pPr>
              <w:spacing w:after="0" w:line="240" w:lineRule="auto"/>
              <w:ind w:firstLine="0"/>
              <w:jc w:val="left"/>
              <w:rPr>
                <w:sz w:val="20"/>
                <w:szCs w:val="20"/>
              </w:rPr>
            </w:pPr>
            <w:r w:rsidRPr="00DB3264">
              <w:rPr>
                <w:sz w:val="20"/>
                <w:szCs w:val="20"/>
              </w:rPr>
              <w: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C5FE363"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“Finalizar Registro”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5A30263"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“El campo apellidos solo puede contener letras”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99F7D5C"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69913C1"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2A8B018C"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31C72530"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63" w:name="_Toc90609648"/>
      <w:r w:rsidRPr="00DB3264">
        <w:rPr>
          <w:rFonts w:eastAsia="Times New Roman" w:cs="Arial"/>
          <w:b/>
          <w:bCs/>
          <w:i/>
          <w:iCs/>
          <w:sz w:val="24"/>
          <w:szCs w:val="24"/>
          <w:lang w:val="es-419" w:eastAsia="es-419"/>
        </w:rPr>
        <w:t>Test TC:302-CP009 - Campo vacío: "Apellidos"</w:t>
      </w:r>
      <w:bookmarkEnd w:id="63"/>
    </w:p>
    <w:tbl>
      <w:tblPr>
        <w:tblW w:w="5000" w:type="pct"/>
        <w:tblLook w:val="04A0" w:firstRow="1" w:lastRow="0" w:firstColumn="1" w:lastColumn="0" w:noHBand="0" w:noVBand="1"/>
      </w:tblPr>
      <w:tblGrid>
        <w:gridCol w:w="2598"/>
        <w:gridCol w:w="2598"/>
        <w:gridCol w:w="2045"/>
        <w:gridCol w:w="1597"/>
      </w:tblGrid>
      <w:tr w:rsidR="00DB3264" w:rsidRPr="00DB3264" w14:paraId="3B38C658" w14:textId="77777777" w:rsidTr="00DB3264">
        <w:tc>
          <w:tcPr>
            <w:tcW w:w="0" w:type="auto"/>
            <w:tcMar>
              <w:top w:w="15" w:type="dxa"/>
              <w:left w:w="15" w:type="dxa"/>
              <w:bottom w:w="15" w:type="dxa"/>
              <w:right w:w="15" w:type="dxa"/>
            </w:tcMar>
            <w:vAlign w:val="center"/>
            <w:hideMark/>
          </w:tcPr>
          <w:p w14:paraId="3FEA674C"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1E89A5AE"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21A5BA3D"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6DE66836"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46F03D78" w14:textId="77777777" w:rsidTr="00DB3264">
        <w:tc>
          <w:tcPr>
            <w:tcW w:w="0" w:type="auto"/>
            <w:tcMar>
              <w:top w:w="15" w:type="dxa"/>
              <w:left w:w="15" w:type="dxa"/>
              <w:bottom w:w="15" w:type="dxa"/>
              <w:right w:w="15" w:type="dxa"/>
            </w:tcMar>
            <w:vAlign w:val="center"/>
            <w:hideMark/>
          </w:tcPr>
          <w:p w14:paraId="0C1DF903"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74E68FCD"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4C278FA7"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24BECDF7"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34D9C483" w14:textId="77777777" w:rsidTr="00DB3264">
        <w:tc>
          <w:tcPr>
            <w:tcW w:w="0" w:type="auto"/>
            <w:tcMar>
              <w:top w:w="15" w:type="dxa"/>
              <w:left w:w="15" w:type="dxa"/>
              <w:bottom w:w="15" w:type="dxa"/>
              <w:right w:w="15" w:type="dxa"/>
            </w:tcMar>
            <w:vAlign w:val="center"/>
            <w:hideMark/>
          </w:tcPr>
          <w:p w14:paraId="0972FC0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1B3BBE23"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5DFA0886"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5C25E547"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0FE1E9AA" w14:textId="77777777" w:rsidTr="00DB3264">
        <w:tc>
          <w:tcPr>
            <w:tcW w:w="0" w:type="auto"/>
            <w:tcMar>
              <w:top w:w="15" w:type="dxa"/>
              <w:left w:w="15" w:type="dxa"/>
              <w:bottom w:w="15" w:type="dxa"/>
              <w:right w:w="15" w:type="dxa"/>
            </w:tcMar>
            <w:vAlign w:val="center"/>
            <w:hideMark/>
          </w:tcPr>
          <w:p w14:paraId="2154A8C3"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47DB0C25"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396DAFF9"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4004B6B4"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5F713739" w14:textId="77777777" w:rsidTr="00DB3264">
        <w:tc>
          <w:tcPr>
            <w:tcW w:w="0" w:type="auto"/>
            <w:tcMar>
              <w:top w:w="15" w:type="dxa"/>
              <w:left w:w="15" w:type="dxa"/>
              <w:bottom w:w="15" w:type="dxa"/>
              <w:right w:w="15" w:type="dxa"/>
            </w:tcMar>
            <w:vAlign w:val="center"/>
            <w:hideMark/>
          </w:tcPr>
          <w:p w14:paraId="68CDE32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3D90BC3E"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7492654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2F440499"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7B22395A" w14:textId="77777777" w:rsidTr="00DB3264">
        <w:tc>
          <w:tcPr>
            <w:tcW w:w="0" w:type="auto"/>
            <w:tcMar>
              <w:top w:w="15" w:type="dxa"/>
              <w:left w:w="15" w:type="dxa"/>
              <w:bottom w:w="15" w:type="dxa"/>
              <w:right w:w="15" w:type="dxa"/>
            </w:tcMar>
            <w:vAlign w:val="center"/>
            <w:hideMark/>
          </w:tcPr>
          <w:p w14:paraId="15607727"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30C7C6CB"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2119"/>
        <w:gridCol w:w="2872"/>
        <w:gridCol w:w="1712"/>
        <w:gridCol w:w="1382"/>
      </w:tblGrid>
      <w:tr w:rsidR="00DB3264" w:rsidRPr="00DB3264" w14:paraId="602CF0DC"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AFF2934"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9DCA54D"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0BE6D18"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46BD756"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830B8C3"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155B2899"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7210C2D"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gridSpan w:val="3"/>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9DCF58A" w14:textId="77777777" w:rsidR="00DB3264" w:rsidRPr="00DB3264" w:rsidRDefault="00DB3264" w:rsidP="00DB3264">
            <w:pPr>
              <w:spacing w:after="40" w:line="240" w:lineRule="auto"/>
              <w:ind w:firstLine="0"/>
              <w:jc w:val="left"/>
              <w:rPr>
                <w:sz w:val="20"/>
                <w:szCs w:val="20"/>
              </w:rPr>
            </w:pPr>
            <w:r w:rsidRPr="00DB3264">
              <w:rPr>
                <w:sz w:val="20"/>
                <w:szCs w:val="20"/>
              </w:rPr>
              <w:t>Call'Ingresar al sitio web'</w:t>
            </w:r>
            <w:r w:rsidRPr="00DB3264">
              <w:rPr>
                <w:i/>
                <w:iCs/>
                <w:sz w:val="20"/>
                <w:szCs w:val="20"/>
              </w:rPr>
              <w:t>withurl= 'localhost',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CC464C7" w14:textId="77777777" w:rsidR="00DB3264" w:rsidRPr="00DB3264" w:rsidRDefault="00DB3264" w:rsidP="00DB3264">
            <w:pPr>
              <w:spacing w:after="40" w:line="240" w:lineRule="auto"/>
              <w:ind w:firstLine="0"/>
              <w:jc w:val="left"/>
              <w:rPr>
                <w:sz w:val="20"/>
                <w:szCs w:val="20"/>
              </w:rPr>
            </w:pPr>
            <w:r w:rsidRPr="00DB3264">
              <w:rPr>
                <w:sz w:val="20"/>
                <w:szCs w:val="20"/>
              </w:rPr>
              <w:t>N/A</w:t>
            </w:r>
          </w:p>
        </w:tc>
      </w:tr>
      <w:tr w:rsidR="00DB3264" w:rsidRPr="00DB3264" w14:paraId="43A741F4"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5312443" w14:textId="77777777" w:rsidR="00DB3264" w:rsidRPr="00DB3264" w:rsidRDefault="00DB3264" w:rsidP="00DB3264">
            <w:pPr>
              <w:spacing w:after="4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948FE66"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“paciente nuevo" que se despliega del botón “Programar cita médica”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05463A5"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“Nombres”, “Apellidos”, “Numero de cedula”, “Fecha de Nacimiento”, “Tipo de sangre” y “Direccion residencial”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07FB3EA"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E260553"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7AB05E8C"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29A10C6"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B823B51"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E2A85E4"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05F6926" w14:textId="77777777" w:rsidR="00DB3264" w:rsidRPr="00DB3264" w:rsidRDefault="00DB3264" w:rsidP="00DB3264">
            <w:pPr>
              <w:spacing w:before="100" w:after="100" w:line="240" w:lineRule="auto"/>
              <w:ind w:firstLine="0"/>
              <w:jc w:val="left"/>
              <w:rPr>
                <w:sz w:val="20"/>
                <w:szCs w:val="20"/>
              </w:rPr>
            </w:pPr>
            <w:r w:rsidRPr="00DB3264">
              <w:rPr>
                <w:sz w:val="20"/>
                <w:szCs w:val="20"/>
              </w:rPr>
              <w:t>Nombres = Sofia Victoria</w:t>
            </w:r>
            <w:r w:rsidRPr="00DB3264">
              <w:rPr>
                <w:sz w:val="20"/>
                <w:szCs w:val="20"/>
              </w:rPr>
              <w:br/>
              <w:t>Apellidos = </w:t>
            </w:r>
            <w:r w:rsidRPr="00DB3264">
              <w:rPr>
                <w:sz w:val="20"/>
                <w:szCs w:val="20"/>
              </w:rPr>
              <w:br/>
              <w:t>Cédula = 8-123-1235</w:t>
            </w:r>
            <w:r w:rsidRPr="00DB3264">
              <w:rPr>
                <w:sz w:val="20"/>
                <w:szCs w:val="20"/>
              </w:rPr>
              <w:br/>
              <w:t xml:space="preserve">Fecha de </w:t>
            </w:r>
            <w:r w:rsidRPr="00DB3264">
              <w:rPr>
                <w:sz w:val="20"/>
                <w:szCs w:val="20"/>
              </w:rPr>
              <w:lastRenderedPageBreak/>
              <w:t>nacimiento = 1/5/2003</w:t>
            </w:r>
            <w:r w:rsidRPr="00DB3264">
              <w:rPr>
                <w:sz w:val="20"/>
                <w:szCs w:val="20"/>
              </w:rPr>
              <w:br/>
              <w:t>Dirección = Urb. Versalles, casa 42F</w:t>
            </w:r>
          </w:p>
          <w:p w14:paraId="2751B13F" w14:textId="77777777" w:rsidR="00DB3264" w:rsidRPr="00DB3264" w:rsidRDefault="00DB3264" w:rsidP="00DB3264">
            <w:pPr>
              <w:spacing w:before="100" w:after="100" w:line="240" w:lineRule="auto"/>
              <w:ind w:firstLine="0"/>
              <w:jc w:val="left"/>
              <w:rPr>
                <w:sz w:val="20"/>
                <w:szCs w:val="20"/>
              </w:rPr>
            </w:pPr>
            <w:r w:rsidRPr="00DB3264">
              <w:rPr>
                <w:sz w:val="20"/>
                <w:szCs w:val="20"/>
              </w:rPr>
              <w:t>Tipo de sangre = O positivo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4097A95" w14:textId="77777777" w:rsidR="00DB3264" w:rsidRPr="00DB3264" w:rsidRDefault="00DB3264" w:rsidP="00DB3264">
            <w:pPr>
              <w:spacing w:after="0" w:line="240" w:lineRule="auto"/>
              <w:ind w:firstLine="0"/>
              <w:jc w:val="left"/>
              <w:rPr>
                <w:sz w:val="20"/>
                <w:szCs w:val="20"/>
              </w:rPr>
            </w:pPr>
            <w:r w:rsidRPr="00DB3264">
              <w:rPr>
                <w:sz w:val="20"/>
                <w:szCs w:val="20"/>
              </w:rPr>
              <w:lastRenderedPageBreak/>
              <w:t>Passed</w:t>
            </w:r>
          </w:p>
        </w:tc>
      </w:tr>
      <w:tr w:rsidR="00DB3264" w:rsidRPr="00DB3264" w14:paraId="3CBD2286"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B281872" w14:textId="77777777" w:rsidR="00DB3264" w:rsidRPr="00DB3264" w:rsidRDefault="00DB3264" w:rsidP="00DB3264">
            <w:pPr>
              <w:spacing w:after="0" w:line="240" w:lineRule="auto"/>
              <w:ind w:firstLine="0"/>
              <w:jc w:val="left"/>
              <w:rPr>
                <w:sz w:val="20"/>
                <w:szCs w:val="20"/>
              </w:rPr>
            </w:pPr>
            <w:r w:rsidRPr="00DB3264">
              <w:rPr>
                <w:sz w:val="20"/>
                <w:szCs w:val="20"/>
              </w:rPr>
              <w: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C3EA35C"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“Finalizar Registro”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A0DC102"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“El campo apellidos no puede estar vacío”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CB25997"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123FD66"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3EE23ACF"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07F6DFA9"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64" w:name="_Toc90609649"/>
      <w:r w:rsidRPr="00DB3264">
        <w:rPr>
          <w:rFonts w:eastAsia="Times New Roman" w:cs="Arial"/>
          <w:b/>
          <w:bCs/>
          <w:i/>
          <w:iCs/>
          <w:sz w:val="24"/>
          <w:szCs w:val="24"/>
          <w:lang w:val="es-419" w:eastAsia="es-419"/>
        </w:rPr>
        <w:t>Test TC:303-CP010 - No tiene el formato: "Cédula"</w:t>
      </w:r>
      <w:bookmarkEnd w:id="64"/>
    </w:p>
    <w:tbl>
      <w:tblPr>
        <w:tblW w:w="5000" w:type="pct"/>
        <w:tblLook w:val="04A0" w:firstRow="1" w:lastRow="0" w:firstColumn="1" w:lastColumn="0" w:noHBand="0" w:noVBand="1"/>
      </w:tblPr>
      <w:tblGrid>
        <w:gridCol w:w="2598"/>
        <w:gridCol w:w="2598"/>
        <w:gridCol w:w="2045"/>
        <w:gridCol w:w="1597"/>
      </w:tblGrid>
      <w:tr w:rsidR="00DB3264" w:rsidRPr="00DB3264" w14:paraId="581BD0F8" w14:textId="77777777" w:rsidTr="00DB3264">
        <w:tc>
          <w:tcPr>
            <w:tcW w:w="0" w:type="auto"/>
            <w:tcMar>
              <w:top w:w="15" w:type="dxa"/>
              <w:left w:w="15" w:type="dxa"/>
              <w:bottom w:w="15" w:type="dxa"/>
              <w:right w:w="15" w:type="dxa"/>
            </w:tcMar>
            <w:vAlign w:val="center"/>
            <w:hideMark/>
          </w:tcPr>
          <w:p w14:paraId="24EEFC4F"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7F523917"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106511C2"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1066F042"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451FFC83" w14:textId="77777777" w:rsidTr="00DB3264">
        <w:tc>
          <w:tcPr>
            <w:tcW w:w="0" w:type="auto"/>
            <w:tcMar>
              <w:top w:w="15" w:type="dxa"/>
              <w:left w:w="15" w:type="dxa"/>
              <w:bottom w:w="15" w:type="dxa"/>
              <w:right w:w="15" w:type="dxa"/>
            </w:tcMar>
            <w:vAlign w:val="center"/>
            <w:hideMark/>
          </w:tcPr>
          <w:p w14:paraId="3E2C8E63"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4E5F5311"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3A028A9E"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0E8CA844"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17FAC717" w14:textId="77777777" w:rsidTr="00DB3264">
        <w:tc>
          <w:tcPr>
            <w:tcW w:w="0" w:type="auto"/>
            <w:tcMar>
              <w:top w:w="15" w:type="dxa"/>
              <w:left w:w="15" w:type="dxa"/>
              <w:bottom w:w="15" w:type="dxa"/>
              <w:right w:w="15" w:type="dxa"/>
            </w:tcMar>
            <w:vAlign w:val="center"/>
            <w:hideMark/>
          </w:tcPr>
          <w:p w14:paraId="7727163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318B1F28"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413714C7"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7924E890"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54A5237C" w14:textId="77777777" w:rsidTr="00DB3264">
        <w:tc>
          <w:tcPr>
            <w:tcW w:w="0" w:type="auto"/>
            <w:tcMar>
              <w:top w:w="15" w:type="dxa"/>
              <w:left w:w="15" w:type="dxa"/>
              <w:bottom w:w="15" w:type="dxa"/>
              <w:right w:w="15" w:type="dxa"/>
            </w:tcMar>
            <w:vAlign w:val="center"/>
            <w:hideMark/>
          </w:tcPr>
          <w:p w14:paraId="0AB46AB1"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466DB7A8"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7A2B7A13"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70F72721"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0C24C2E2" w14:textId="77777777" w:rsidTr="00DB3264">
        <w:tc>
          <w:tcPr>
            <w:tcW w:w="0" w:type="auto"/>
            <w:tcMar>
              <w:top w:w="15" w:type="dxa"/>
              <w:left w:w="15" w:type="dxa"/>
              <w:bottom w:w="15" w:type="dxa"/>
              <w:right w:w="15" w:type="dxa"/>
            </w:tcMar>
            <w:vAlign w:val="center"/>
            <w:hideMark/>
          </w:tcPr>
          <w:p w14:paraId="5E4F27AF"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1DB24409"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5AE8D07B"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3092D5E7"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59178C41" w14:textId="77777777" w:rsidTr="00DB3264">
        <w:tc>
          <w:tcPr>
            <w:tcW w:w="0" w:type="auto"/>
            <w:tcMar>
              <w:top w:w="15" w:type="dxa"/>
              <w:left w:w="15" w:type="dxa"/>
              <w:bottom w:w="15" w:type="dxa"/>
              <w:right w:w="15" w:type="dxa"/>
            </w:tcMar>
            <w:vAlign w:val="center"/>
            <w:hideMark/>
          </w:tcPr>
          <w:p w14:paraId="795501E9"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4D372F1F"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2081"/>
        <w:gridCol w:w="2814"/>
        <w:gridCol w:w="1808"/>
        <w:gridCol w:w="1382"/>
      </w:tblGrid>
      <w:tr w:rsidR="00DB3264" w:rsidRPr="00DB3264" w14:paraId="285130F1"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76C8B34"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A2531D2"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FF4F65F"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39C4D04"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E435643"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75D773F1"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DCF56E8"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gridSpan w:val="3"/>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645D574" w14:textId="77777777" w:rsidR="00DB3264" w:rsidRPr="00DB3264" w:rsidRDefault="00DB3264" w:rsidP="00DB3264">
            <w:pPr>
              <w:spacing w:after="40" w:line="240" w:lineRule="auto"/>
              <w:ind w:firstLine="0"/>
              <w:jc w:val="left"/>
              <w:rPr>
                <w:sz w:val="20"/>
                <w:szCs w:val="20"/>
              </w:rPr>
            </w:pPr>
            <w:r w:rsidRPr="00DB3264">
              <w:rPr>
                <w:sz w:val="20"/>
                <w:szCs w:val="20"/>
              </w:rPr>
              <w:t>Call'Ingresar al sitio web'</w:t>
            </w:r>
            <w:r w:rsidRPr="00DB3264">
              <w:rPr>
                <w:i/>
                <w:iCs/>
                <w:sz w:val="20"/>
                <w:szCs w:val="20"/>
              </w:rPr>
              <w:t>withurl= 'localhost',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01A8E71" w14:textId="77777777" w:rsidR="00DB3264" w:rsidRPr="00DB3264" w:rsidRDefault="00DB3264" w:rsidP="00DB3264">
            <w:pPr>
              <w:spacing w:after="40" w:line="240" w:lineRule="auto"/>
              <w:ind w:firstLine="0"/>
              <w:jc w:val="left"/>
              <w:rPr>
                <w:sz w:val="20"/>
                <w:szCs w:val="20"/>
              </w:rPr>
            </w:pPr>
            <w:r w:rsidRPr="00DB3264">
              <w:rPr>
                <w:sz w:val="20"/>
                <w:szCs w:val="20"/>
              </w:rPr>
              <w:t>N/A</w:t>
            </w:r>
          </w:p>
        </w:tc>
      </w:tr>
      <w:tr w:rsidR="00DB3264" w:rsidRPr="00DB3264" w14:paraId="47D04F48"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587DE28" w14:textId="77777777" w:rsidR="00DB3264" w:rsidRPr="00DB3264" w:rsidRDefault="00DB3264" w:rsidP="00DB3264">
            <w:pPr>
              <w:spacing w:after="4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8629D3E"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“paciente nuevo" que se despliega del botón “Programar cita médica”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A371EE6"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“Nombres”, “Apellidos”, “Numero de cedula”, “Fecha de Nacimiento”, “Tipo de sangre” y “Direccion residencial”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FA9536A"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DF1FEFE"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24EAD31A"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D7E647C"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4E1AF08"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1049269"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7718B15" w14:textId="77777777" w:rsidR="00DB3264" w:rsidRPr="00DB3264" w:rsidRDefault="00DB3264" w:rsidP="00DB3264">
            <w:pPr>
              <w:spacing w:before="100" w:after="100" w:line="240" w:lineRule="auto"/>
              <w:ind w:firstLine="0"/>
              <w:jc w:val="left"/>
              <w:rPr>
                <w:sz w:val="20"/>
                <w:szCs w:val="20"/>
              </w:rPr>
            </w:pPr>
            <w:r w:rsidRPr="00DB3264">
              <w:rPr>
                <w:sz w:val="20"/>
                <w:szCs w:val="20"/>
              </w:rPr>
              <w:t>Nombres = Sofia Victoria</w:t>
            </w:r>
            <w:r w:rsidRPr="00DB3264">
              <w:rPr>
                <w:sz w:val="20"/>
                <w:szCs w:val="20"/>
              </w:rPr>
              <w:br/>
              <w:t>Apellidos = Mazparrote Camejo</w:t>
            </w:r>
            <w:r w:rsidRPr="00DB3264">
              <w:rPr>
                <w:sz w:val="20"/>
                <w:szCs w:val="20"/>
              </w:rPr>
              <w:br/>
              <w:t>Cédula = 8231235</w:t>
            </w:r>
            <w:r w:rsidRPr="00DB3264">
              <w:rPr>
                <w:sz w:val="20"/>
                <w:szCs w:val="20"/>
              </w:rPr>
              <w:br/>
              <w:t>Fecha de nacimiento = 1/5/2003</w:t>
            </w:r>
            <w:r w:rsidRPr="00DB3264">
              <w:rPr>
                <w:sz w:val="20"/>
                <w:szCs w:val="20"/>
              </w:rPr>
              <w:br/>
              <w:t>Dirección = Urb. Versalles, casa 42F</w:t>
            </w:r>
          </w:p>
          <w:p w14:paraId="79F15C4C" w14:textId="77777777" w:rsidR="00DB3264" w:rsidRPr="00DB3264" w:rsidRDefault="00DB3264" w:rsidP="00DB3264">
            <w:pPr>
              <w:spacing w:before="100" w:after="100" w:line="240" w:lineRule="auto"/>
              <w:ind w:firstLine="0"/>
              <w:jc w:val="left"/>
              <w:rPr>
                <w:sz w:val="20"/>
                <w:szCs w:val="20"/>
              </w:rPr>
            </w:pPr>
            <w:r w:rsidRPr="00DB3264">
              <w:rPr>
                <w:sz w:val="20"/>
                <w:szCs w:val="20"/>
              </w:rPr>
              <w:t>Tipo de sangre = O positivo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B6ECE3D"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7208BA8A"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FB15739" w14:textId="77777777" w:rsidR="00DB3264" w:rsidRPr="00DB3264" w:rsidRDefault="00DB3264" w:rsidP="00DB3264">
            <w:pPr>
              <w:spacing w:after="0" w:line="240" w:lineRule="auto"/>
              <w:ind w:firstLine="0"/>
              <w:jc w:val="left"/>
              <w:rPr>
                <w:sz w:val="20"/>
                <w:szCs w:val="20"/>
              </w:rPr>
            </w:pPr>
            <w:r w:rsidRPr="00DB3264">
              <w:rPr>
                <w:sz w:val="20"/>
                <w:szCs w:val="20"/>
              </w:rPr>
              <w:lastRenderedPageBreak/>
              <w: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16C0A30"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“Finalizar Registro”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8CF9D2B"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“La cédula debe seguir los parámetros de cédula panameña”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FCD4A44"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1A71621"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53E93612"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34CC26C8"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65" w:name="_Toc90609650"/>
      <w:r w:rsidRPr="00DB3264">
        <w:rPr>
          <w:rFonts w:eastAsia="Times New Roman" w:cs="Arial"/>
          <w:b/>
          <w:bCs/>
          <w:i/>
          <w:iCs/>
          <w:sz w:val="24"/>
          <w:szCs w:val="24"/>
          <w:lang w:val="es-419" w:eastAsia="es-419"/>
        </w:rPr>
        <w:t>Test TC:305-CP011 - Campo vacío: "Cédula"</w:t>
      </w:r>
      <w:bookmarkEnd w:id="65"/>
      <w:r w:rsidRPr="00DB3264">
        <w:rPr>
          <w:rFonts w:eastAsia="Times New Roman" w:cs="Arial"/>
          <w:b/>
          <w:bCs/>
          <w:i/>
          <w:iCs/>
          <w:sz w:val="24"/>
          <w:szCs w:val="24"/>
          <w:lang w:val="es-419" w:eastAsia="es-419"/>
        </w:rPr>
        <w:t xml:space="preserve"> </w:t>
      </w:r>
    </w:p>
    <w:tbl>
      <w:tblPr>
        <w:tblW w:w="5000" w:type="pct"/>
        <w:tblLook w:val="04A0" w:firstRow="1" w:lastRow="0" w:firstColumn="1" w:lastColumn="0" w:noHBand="0" w:noVBand="1"/>
      </w:tblPr>
      <w:tblGrid>
        <w:gridCol w:w="2598"/>
        <w:gridCol w:w="2598"/>
        <w:gridCol w:w="2045"/>
        <w:gridCol w:w="1597"/>
      </w:tblGrid>
      <w:tr w:rsidR="00DB3264" w:rsidRPr="00DB3264" w14:paraId="093FE14D" w14:textId="77777777" w:rsidTr="00DB3264">
        <w:tc>
          <w:tcPr>
            <w:tcW w:w="0" w:type="auto"/>
            <w:tcMar>
              <w:top w:w="15" w:type="dxa"/>
              <w:left w:w="15" w:type="dxa"/>
              <w:bottom w:w="15" w:type="dxa"/>
              <w:right w:w="15" w:type="dxa"/>
            </w:tcMar>
            <w:vAlign w:val="center"/>
            <w:hideMark/>
          </w:tcPr>
          <w:p w14:paraId="16F8A31F"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5B969548"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3AE9CDC3"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36878D2E"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77920F53" w14:textId="77777777" w:rsidTr="00DB3264">
        <w:tc>
          <w:tcPr>
            <w:tcW w:w="0" w:type="auto"/>
            <w:tcMar>
              <w:top w:w="15" w:type="dxa"/>
              <w:left w:w="15" w:type="dxa"/>
              <w:bottom w:w="15" w:type="dxa"/>
              <w:right w:w="15" w:type="dxa"/>
            </w:tcMar>
            <w:vAlign w:val="center"/>
            <w:hideMark/>
          </w:tcPr>
          <w:p w14:paraId="72B2F44D"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56532A0E"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4F812D22"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29AD4739"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2C0067D9" w14:textId="77777777" w:rsidTr="00DB3264">
        <w:tc>
          <w:tcPr>
            <w:tcW w:w="0" w:type="auto"/>
            <w:tcMar>
              <w:top w:w="15" w:type="dxa"/>
              <w:left w:w="15" w:type="dxa"/>
              <w:bottom w:w="15" w:type="dxa"/>
              <w:right w:w="15" w:type="dxa"/>
            </w:tcMar>
            <w:vAlign w:val="center"/>
            <w:hideMark/>
          </w:tcPr>
          <w:p w14:paraId="3962D724"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1FE460D0"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1762D226"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4524B354"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219B2E9F" w14:textId="77777777" w:rsidTr="00DB3264">
        <w:tc>
          <w:tcPr>
            <w:tcW w:w="0" w:type="auto"/>
            <w:tcMar>
              <w:top w:w="15" w:type="dxa"/>
              <w:left w:w="15" w:type="dxa"/>
              <w:bottom w:w="15" w:type="dxa"/>
              <w:right w:w="15" w:type="dxa"/>
            </w:tcMar>
            <w:vAlign w:val="center"/>
            <w:hideMark/>
          </w:tcPr>
          <w:p w14:paraId="269CAA81"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6345D2F4"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08BACE69"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018D379D"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0407F3F7" w14:textId="77777777" w:rsidTr="00DB3264">
        <w:tc>
          <w:tcPr>
            <w:tcW w:w="0" w:type="auto"/>
            <w:tcMar>
              <w:top w:w="15" w:type="dxa"/>
              <w:left w:w="15" w:type="dxa"/>
              <w:bottom w:w="15" w:type="dxa"/>
              <w:right w:w="15" w:type="dxa"/>
            </w:tcMar>
            <w:vAlign w:val="center"/>
            <w:hideMark/>
          </w:tcPr>
          <w:p w14:paraId="59584029"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29A2454B"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514908B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79DF3BD9"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09A78B5C" w14:textId="77777777" w:rsidTr="00DB3264">
        <w:tc>
          <w:tcPr>
            <w:tcW w:w="0" w:type="auto"/>
            <w:tcMar>
              <w:top w:w="15" w:type="dxa"/>
              <w:left w:w="15" w:type="dxa"/>
              <w:bottom w:w="15" w:type="dxa"/>
              <w:right w:w="15" w:type="dxa"/>
            </w:tcMar>
            <w:vAlign w:val="center"/>
            <w:hideMark/>
          </w:tcPr>
          <w:p w14:paraId="4026EF39"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30B422CB"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2081"/>
        <w:gridCol w:w="2814"/>
        <w:gridCol w:w="1808"/>
        <w:gridCol w:w="1382"/>
      </w:tblGrid>
      <w:tr w:rsidR="00DB3264" w:rsidRPr="00DB3264" w14:paraId="73332464"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7B99F214"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BE8E92B"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145F2DC"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382AC67"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71CB407"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4B1D5884"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C0804D8"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gridSpan w:val="3"/>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AAE9754" w14:textId="77777777" w:rsidR="00DB3264" w:rsidRPr="00DB3264" w:rsidRDefault="00DB3264" w:rsidP="00DB3264">
            <w:pPr>
              <w:spacing w:after="40" w:line="240" w:lineRule="auto"/>
              <w:ind w:firstLine="0"/>
              <w:jc w:val="left"/>
              <w:rPr>
                <w:sz w:val="20"/>
                <w:szCs w:val="20"/>
              </w:rPr>
            </w:pPr>
            <w:r w:rsidRPr="00DB3264">
              <w:rPr>
                <w:sz w:val="20"/>
                <w:szCs w:val="20"/>
              </w:rPr>
              <w:t>Call'Ingresar al sitio web'</w:t>
            </w:r>
            <w:r w:rsidRPr="00DB3264">
              <w:rPr>
                <w:i/>
                <w:iCs/>
                <w:sz w:val="20"/>
                <w:szCs w:val="20"/>
              </w:rPr>
              <w:t>withurl= 'localhost',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6F04896" w14:textId="77777777" w:rsidR="00DB3264" w:rsidRPr="00DB3264" w:rsidRDefault="00DB3264" w:rsidP="00DB3264">
            <w:pPr>
              <w:spacing w:after="40" w:line="240" w:lineRule="auto"/>
              <w:ind w:firstLine="0"/>
              <w:jc w:val="left"/>
              <w:rPr>
                <w:sz w:val="20"/>
                <w:szCs w:val="20"/>
              </w:rPr>
            </w:pPr>
            <w:r w:rsidRPr="00DB3264">
              <w:rPr>
                <w:sz w:val="20"/>
                <w:szCs w:val="20"/>
              </w:rPr>
              <w:t>N/A</w:t>
            </w:r>
          </w:p>
        </w:tc>
      </w:tr>
      <w:tr w:rsidR="00DB3264" w:rsidRPr="00DB3264" w14:paraId="7A2372B6"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FD9985E" w14:textId="77777777" w:rsidR="00DB3264" w:rsidRPr="00DB3264" w:rsidRDefault="00DB3264" w:rsidP="00DB3264">
            <w:pPr>
              <w:spacing w:after="4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9B734E1"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“paciente nuevo" que se despliega del botón “Programar cita médica”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4745057"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“Nombres”, “Apellidos”, “Numero de cedula”, “Fecha de Nacimiento”, “Tipo de sangre” y “Direccion residencial”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D3AE0B7"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6CB8E6A"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20AE378D"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CF4BA36"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3987A78"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B9F00B2"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DEA81DB" w14:textId="77777777" w:rsidR="00DB3264" w:rsidRPr="00DB3264" w:rsidRDefault="00DB3264" w:rsidP="00DB3264">
            <w:pPr>
              <w:spacing w:before="100" w:after="100" w:line="240" w:lineRule="auto"/>
              <w:ind w:firstLine="0"/>
              <w:jc w:val="left"/>
              <w:rPr>
                <w:sz w:val="20"/>
                <w:szCs w:val="20"/>
              </w:rPr>
            </w:pPr>
            <w:r w:rsidRPr="00DB3264">
              <w:rPr>
                <w:sz w:val="20"/>
                <w:szCs w:val="20"/>
              </w:rPr>
              <w:t>Nombres = Sofia Victoria</w:t>
            </w:r>
            <w:r w:rsidRPr="00DB3264">
              <w:rPr>
                <w:sz w:val="20"/>
                <w:szCs w:val="20"/>
              </w:rPr>
              <w:br/>
              <w:t>Apellidos = Mazparrote Camejo</w:t>
            </w:r>
            <w:r w:rsidRPr="00DB3264">
              <w:rPr>
                <w:sz w:val="20"/>
                <w:szCs w:val="20"/>
              </w:rPr>
              <w:br/>
              <w:t>Cédula = </w:t>
            </w:r>
            <w:r w:rsidRPr="00DB3264">
              <w:rPr>
                <w:sz w:val="20"/>
                <w:szCs w:val="20"/>
              </w:rPr>
              <w:br/>
              <w:t>Fecha de nacimiento = 1/5/2003</w:t>
            </w:r>
            <w:r w:rsidRPr="00DB3264">
              <w:rPr>
                <w:sz w:val="20"/>
                <w:szCs w:val="20"/>
              </w:rPr>
              <w:br/>
              <w:t>Dirección = Urb. Versalles, casa 42F</w:t>
            </w:r>
          </w:p>
          <w:p w14:paraId="28849C8E" w14:textId="77777777" w:rsidR="00DB3264" w:rsidRPr="00DB3264" w:rsidRDefault="00DB3264" w:rsidP="00DB3264">
            <w:pPr>
              <w:spacing w:before="100" w:after="100" w:line="240" w:lineRule="auto"/>
              <w:ind w:firstLine="0"/>
              <w:jc w:val="left"/>
              <w:rPr>
                <w:sz w:val="20"/>
                <w:szCs w:val="20"/>
              </w:rPr>
            </w:pPr>
            <w:r w:rsidRPr="00DB3264">
              <w:rPr>
                <w:sz w:val="20"/>
                <w:szCs w:val="20"/>
              </w:rPr>
              <w:t>Tipo de sangre = O positivo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276BFF1"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0E705A79"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695DC23" w14:textId="77777777" w:rsidR="00DB3264" w:rsidRPr="00DB3264" w:rsidRDefault="00DB3264" w:rsidP="00DB3264">
            <w:pPr>
              <w:spacing w:after="0" w:line="240" w:lineRule="auto"/>
              <w:ind w:firstLine="0"/>
              <w:jc w:val="left"/>
              <w:rPr>
                <w:sz w:val="20"/>
                <w:szCs w:val="20"/>
              </w:rPr>
            </w:pPr>
            <w:r w:rsidRPr="00DB3264">
              <w:rPr>
                <w:sz w:val="20"/>
                <w:szCs w:val="20"/>
              </w:rPr>
              <w: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E2B193C"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“Finalizar Registro”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673E990"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“El campo cédula no puede estar vacío”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7D42031"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FE3BA56"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074B96B9"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79E1E49C"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66" w:name="_Toc90609651"/>
      <w:r w:rsidRPr="00DB3264">
        <w:rPr>
          <w:rFonts w:eastAsia="Times New Roman" w:cs="Arial"/>
          <w:b/>
          <w:bCs/>
          <w:i/>
          <w:iCs/>
          <w:sz w:val="24"/>
          <w:szCs w:val="24"/>
          <w:lang w:val="es-419" w:eastAsia="es-419"/>
        </w:rPr>
        <w:t>Test TC:309-CP012 - Campo vacío: "Fecha"</w:t>
      </w:r>
      <w:bookmarkEnd w:id="66"/>
    </w:p>
    <w:tbl>
      <w:tblPr>
        <w:tblW w:w="5000" w:type="pct"/>
        <w:tblLook w:val="04A0" w:firstRow="1" w:lastRow="0" w:firstColumn="1" w:lastColumn="0" w:noHBand="0" w:noVBand="1"/>
      </w:tblPr>
      <w:tblGrid>
        <w:gridCol w:w="2598"/>
        <w:gridCol w:w="2598"/>
        <w:gridCol w:w="2045"/>
        <w:gridCol w:w="1597"/>
      </w:tblGrid>
      <w:tr w:rsidR="00DB3264" w:rsidRPr="00DB3264" w14:paraId="28BDE1CD" w14:textId="77777777" w:rsidTr="00DB3264">
        <w:tc>
          <w:tcPr>
            <w:tcW w:w="0" w:type="auto"/>
            <w:tcMar>
              <w:top w:w="15" w:type="dxa"/>
              <w:left w:w="15" w:type="dxa"/>
              <w:bottom w:w="15" w:type="dxa"/>
              <w:right w:w="15" w:type="dxa"/>
            </w:tcMar>
            <w:vAlign w:val="center"/>
            <w:hideMark/>
          </w:tcPr>
          <w:p w14:paraId="6A0C37B8"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71C28234"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4E0A0877"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71F39591"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7B5AF485" w14:textId="77777777" w:rsidTr="00DB3264">
        <w:tc>
          <w:tcPr>
            <w:tcW w:w="0" w:type="auto"/>
            <w:tcMar>
              <w:top w:w="15" w:type="dxa"/>
              <w:left w:w="15" w:type="dxa"/>
              <w:bottom w:w="15" w:type="dxa"/>
              <w:right w:w="15" w:type="dxa"/>
            </w:tcMar>
            <w:vAlign w:val="center"/>
            <w:hideMark/>
          </w:tcPr>
          <w:p w14:paraId="178C2E59"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77DABAA2"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1D36E2CC"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5DA76F05"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7C0897CD" w14:textId="77777777" w:rsidTr="00DB3264">
        <w:tc>
          <w:tcPr>
            <w:tcW w:w="0" w:type="auto"/>
            <w:tcMar>
              <w:top w:w="15" w:type="dxa"/>
              <w:left w:w="15" w:type="dxa"/>
              <w:bottom w:w="15" w:type="dxa"/>
              <w:right w:w="15" w:type="dxa"/>
            </w:tcMar>
            <w:vAlign w:val="center"/>
            <w:hideMark/>
          </w:tcPr>
          <w:p w14:paraId="6B638D1F"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6529D35F"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109EE01F"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3A08BB5C"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45145200" w14:textId="77777777" w:rsidTr="00DB3264">
        <w:tc>
          <w:tcPr>
            <w:tcW w:w="0" w:type="auto"/>
            <w:tcMar>
              <w:top w:w="15" w:type="dxa"/>
              <w:left w:w="15" w:type="dxa"/>
              <w:bottom w:w="15" w:type="dxa"/>
              <w:right w:w="15" w:type="dxa"/>
            </w:tcMar>
            <w:vAlign w:val="center"/>
            <w:hideMark/>
          </w:tcPr>
          <w:p w14:paraId="70B49C7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5BE27663"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19E49DFE"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728DCD92"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424D2010" w14:textId="77777777" w:rsidTr="00DB3264">
        <w:tc>
          <w:tcPr>
            <w:tcW w:w="0" w:type="auto"/>
            <w:tcMar>
              <w:top w:w="15" w:type="dxa"/>
              <w:left w:w="15" w:type="dxa"/>
              <w:bottom w:w="15" w:type="dxa"/>
              <w:right w:w="15" w:type="dxa"/>
            </w:tcMar>
            <w:vAlign w:val="center"/>
            <w:hideMark/>
          </w:tcPr>
          <w:p w14:paraId="379A9C7F"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41728D74"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62A96265"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1730B2EE"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40AEC494" w14:textId="77777777" w:rsidTr="00DB3264">
        <w:tc>
          <w:tcPr>
            <w:tcW w:w="0" w:type="auto"/>
            <w:tcMar>
              <w:top w:w="15" w:type="dxa"/>
              <w:left w:w="15" w:type="dxa"/>
              <w:bottom w:w="15" w:type="dxa"/>
              <w:right w:w="15" w:type="dxa"/>
            </w:tcMar>
            <w:vAlign w:val="center"/>
            <w:hideMark/>
          </w:tcPr>
          <w:p w14:paraId="23D3EA38"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13CD291C"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2081"/>
        <w:gridCol w:w="2814"/>
        <w:gridCol w:w="1808"/>
        <w:gridCol w:w="1382"/>
      </w:tblGrid>
      <w:tr w:rsidR="00DB3264" w:rsidRPr="00DB3264" w14:paraId="203EA5B0"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BB83E75" w14:textId="77777777" w:rsidR="00DB3264" w:rsidRPr="00DB3264" w:rsidRDefault="00DB3264" w:rsidP="00DB3264">
            <w:pPr>
              <w:spacing w:after="40" w:line="240" w:lineRule="auto"/>
              <w:ind w:firstLine="0"/>
              <w:jc w:val="left"/>
              <w:rPr>
                <w:b/>
                <w:bCs/>
                <w:sz w:val="20"/>
                <w:szCs w:val="20"/>
              </w:rPr>
            </w:pPr>
            <w:r w:rsidRPr="00DB3264">
              <w:rPr>
                <w:b/>
                <w:bCs/>
                <w:sz w:val="20"/>
                <w:szCs w:val="20"/>
              </w:rPr>
              <w:lastRenderedPageBreak/>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640B611"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B95806A"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16C6555"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6784D6A"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74CD574F"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E672409"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gridSpan w:val="3"/>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5DE319A" w14:textId="77777777" w:rsidR="00DB3264" w:rsidRPr="00DB3264" w:rsidRDefault="00DB3264" w:rsidP="00DB3264">
            <w:pPr>
              <w:spacing w:after="40" w:line="240" w:lineRule="auto"/>
              <w:ind w:firstLine="0"/>
              <w:jc w:val="left"/>
              <w:rPr>
                <w:sz w:val="20"/>
                <w:szCs w:val="20"/>
              </w:rPr>
            </w:pPr>
            <w:r w:rsidRPr="00DB3264">
              <w:rPr>
                <w:sz w:val="20"/>
                <w:szCs w:val="20"/>
              </w:rPr>
              <w:t>Call'Ingresar al sitio web'</w:t>
            </w:r>
            <w:r w:rsidRPr="00DB3264">
              <w:rPr>
                <w:i/>
                <w:iCs/>
                <w:sz w:val="20"/>
                <w:szCs w:val="20"/>
              </w:rPr>
              <w:t>withurl= 'localhost',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821D3F5" w14:textId="77777777" w:rsidR="00DB3264" w:rsidRPr="00DB3264" w:rsidRDefault="00DB3264" w:rsidP="00DB3264">
            <w:pPr>
              <w:spacing w:after="40" w:line="240" w:lineRule="auto"/>
              <w:ind w:firstLine="0"/>
              <w:jc w:val="left"/>
              <w:rPr>
                <w:sz w:val="20"/>
                <w:szCs w:val="20"/>
              </w:rPr>
            </w:pPr>
            <w:r w:rsidRPr="00DB3264">
              <w:rPr>
                <w:sz w:val="20"/>
                <w:szCs w:val="20"/>
              </w:rPr>
              <w:t>N/A</w:t>
            </w:r>
          </w:p>
        </w:tc>
      </w:tr>
      <w:tr w:rsidR="00DB3264" w:rsidRPr="00DB3264" w14:paraId="6FC20306"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49B74D4" w14:textId="77777777" w:rsidR="00DB3264" w:rsidRPr="00DB3264" w:rsidRDefault="00DB3264" w:rsidP="00DB3264">
            <w:pPr>
              <w:spacing w:after="4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ADD97B2"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“paciente nuevo" que se despliega del botón “Programar cita médica”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21167BA"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“Nombres”, “Apellidos”, “Numero de cedula”, “Fecha de Nacimiento”, “Tipo de sangre” y “Direccion residencial”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0C4F8CC"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F89AD16"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5ED6F85A"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0FAFBD0"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79B0D24"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253E8DB"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8190980" w14:textId="77777777" w:rsidR="00DB3264" w:rsidRPr="00DB3264" w:rsidRDefault="00DB3264" w:rsidP="00DB3264">
            <w:pPr>
              <w:spacing w:before="100" w:after="100" w:line="240" w:lineRule="auto"/>
              <w:ind w:firstLine="0"/>
              <w:jc w:val="left"/>
              <w:rPr>
                <w:sz w:val="20"/>
                <w:szCs w:val="20"/>
              </w:rPr>
            </w:pPr>
            <w:r w:rsidRPr="00DB3264">
              <w:rPr>
                <w:sz w:val="20"/>
                <w:szCs w:val="20"/>
              </w:rPr>
              <w:t>Nombres = Sofia Victoria</w:t>
            </w:r>
            <w:r w:rsidRPr="00DB3264">
              <w:rPr>
                <w:sz w:val="20"/>
                <w:szCs w:val="20"/>
              </w:rPr>
              <w:br/>
              <w:t>Apellidos = Mazparrote Camejo</w:t>
            </w:r>
            <w:r w:rsidRPr="00DB3264">
              <w:rPr>
                <w:sz w:val="20"/>
                <w:szCs w:val="20"/>
              </w:rPr>
              <w:br/>
              <w:t>Cédula = 8-123-1235</w:t>
            </w:r>
            <w:r w:rsidRPr="00DB3264">
              <w:rPr>
                <w:sz w:val="20"/>
                <w:szCs w:val="20"/>
              </w:rPr>
              <w:br/>
              <w:t>Fecha de nacimiento = </w:t>
            </w:r>
            <w:r w:rsidRPr="00DB3264">
              <w:rPr>
                <w:sz w:val="20"/>
                <w:szCs w:val="20"/>
              </w:rPr>
              <w:br/>
              <w:t>Dirección = Urb. Versalles, casa 42F</w:t>
            </w:r>
          </w:p>
          <w:p w14:paraId="738E5B93" w14:textId="77777777" w:rsidR="00DB3264" w:rsidRPr="00DB3264" w:rsidRDefault="00DB3264" w:rsidP="00DB3264">
            <w:pPr>
              <w:spacing w:before="100" w:after="100" w:line="240" w:lineRule="auto"/>
              <w:ind w:firstLine="0"/>
              <w:jc w:val="left"/>
              <w:rPr>
                <w:sz w:val="20"/>
                <w:szCs w:val="20"/>
              </w:rPr>
            </w:pPr>
            <w:r w:rsidRPr="00DB3264">
              <w:rPr>
                <w:sz w:val="20"/>
                <w:szCs w:val="20"/>
              </w:rPr>
              <w:t>Tipo de Sangre = O positivo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75BFBC8"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766D1B01"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8028695" w14:textId="77777777" w:rsidR="00DB3264" w:rsidRPr="00DB3264" w:rsidRDefault="00DB3264" w:rsidP="00DB3264">
            <w:pPr>
              <w:spacing w:after="0" w:line="240" w:lineRule="auto"/>
              <w:ind w:firstLine="0"/>
              <w:jc w:val="left"/>
              <w:rPr>
                <w:sz w:val="20"/>
                <w:szCs w:val="20"/>
              </w:rPr>
            </w:pPr>
            <w:r w:rsidRPr="00DB3264">
              <w:rPr>
                <w:sz w:val="20"/>
                <w:szCs w:val="20"/>
              </w:rPr>
              <w: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3F205EE"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“Finalizar Registro”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6DA426B"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“El campo fecha de nacimiento no puede estar vacío”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E32DD3C"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05E22E2"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52B1EC93"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0ECD9CF2"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67" w:name="_Toc90609652"/>
      <w:r w:rsidRPr="00DB3264">
        <w:rPr>
          <w:rFonts w:eastAsia="Times New Roman" w:cs="Arial"/>
          <w:b/>
          <w:bCs/>
          <w:i/>
          <w:iCs/>
          <w:sz w:val="24"/>
          <w:szCs w:val="24"/>
          <w:lang w:val="es-419" w:eastAsia="es-419"/>
        </w:rPr>
        <w:t>Test TC:310-CP013 - Más de 100 caracteres: "Dirección"</w:t>
      </w:r>
      <w:bookmarkEnd w:id="67"/>
    </w:p>
    <w:tbl>
      <w:tblPr>
        <w:tblW w:w="5000" w:type="pct"/>
        <w:tblLook w:val="04A0" w:firstRow="1" w:lastRow="0" w:firstColumn="1" w:lastColumn="0" w:noHBand="0" w:noVBand="1"/>
      </w:tblPr>
      <w:tblGrid>
        <w:gridCol w:w="2598"/>
        <w:gridCol w:w="2598"/>
        <w:gridCol w:w="2045"/>
        <w:gridCol w:w="1597"/>
      </w:tblGrid>
      <w:tr w:rsidR="00DB3264" w:rsidRPr="00DB3264" w14:paraId="0F743FF7" w14:textId="77777777" w:rsidTr="00DB3264">
        <w:tc>
          <w:tcPr>
            <w:tcW w:w="0" w:type="auto"/>
            <w:tcMar>
              <w:top w:w="15" w:type="dxa"/>
              <w:left w:w="15" w:type="dxa"/>
              <w:bottom w:w="15" w:type="dxa"/>
              <w:right w:w="15" w:type="dxa"/>
            </w:tcMar>
            <w:vAlign w:val="center"/>
            <w:hideMark/>
          </w:tcPr>
          <w:p w14:paraId="010AA5B7"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108420FE"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37F27D01"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6CB24E57"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08301AED" w14:textId="77777777" w:rsidTr="00DB3264">
        <w:tc>
          <w:tcPr>
            <w:tcW w:w="0" w:type="auto"/>
            <w:tcMar>
              <w:top w:w="15" w:type="dxa"/>
              <w:left w:w="15" w:type="dxa"/>
              <w:bottom w:w="15" w:type="dxa"/>
              <w:right w:w="15" w:type="dxa"/>
            </w:tcMar>
            <w:vAlign w:val="center"/>
            <w:hideMark/>
          </w:tcPr>
          <w:p w14:paraId="79C6B0FB"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56808D9C"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1CC58067"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5FDBA404"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4FD602BE" w14:textId="77777777" w:rsidTr="00DB3264">
        <w:tc>
          <w:tcPr>
            <w:tcW w:w="0" w:type="auto"/>
            <w:tcMar>
              <w:top w:w="15" w:type="dxa"/>
              <w:left w:w="15" w:type="dxa"/>
              <w:bottom w:w="15" w:type="dxa"/>
              <w:right w:w="15" w:type="dxa"/>
            </w:tcMar>
            <w:vAlign w:val="center"/>
            <w:hideMark/>
          </w:tcPr>
          <w:p w14:paraId="3885B809"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7CF2051C"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6BBB0D3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01F5DAC2"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126B82AD" w14:textId="77777777" w:rsidTr="00DB3264">
        <w:tc>
          <w:tcPr>
            <w:tcW w:w="0" w:type="auto"/>
            <w:tcMar>
              <w:top w:w="15" w:type="dxa"/>
              <w:left w:w="15" w:type="dxa"/>
              <w:bottom w:w="15" w:type="dxa"/>
              <w:right w:w="15" w:type="dxa"/>
            </w:tcMar>
            <w:vAlign w:val="center"/>
            <w:hideMark/>
          </w:tcPr>
          <w:p w14:paraId="60340AB1"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478B06B6"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3B8D48DD"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36310A79"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1EEC3EBC" w14:textId="77777777" w:rsidTr="00DB3264">
        <w:tc>
          <w:tcPr>
            <w:tcW w:w="0" w:type="auto"/>
            <w:tcMar>
              <w:top w:w="15" w:type="dxa"/>
              <w:left w:w="15" w:type="dxa"/>
              <w:bottom w:w="15" w:type="dxa"/>
              <w:right w:w="15" w:type="dxa"/>
            </w:tcMar>
            <w:vAlign w:val="center"/>
            <w:hideMark/>
          </w:tcPr>
          <w:p w14:paraId="4180DB99"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077551A1"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3AC9472F"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56BCAAAB"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6D6C2EE8" w14:textId="77777777" w:rsidTr="00DB3264">
        <w:tc>
          <w:tcPr>
            <w:tcW w:w="0" w:type="auto"/>
            <w:tcMar>
              <w:top w:w="15" w:type="dxa"/>
              <w:left w:w="15" w:type="dxa"/>
              <w:bottom w:w="15" w:type="dxa"/>
              <w:right w:w="15" w:type="dxa"/>
            </w:tcMar>
            <w:vAlign w:val="center"/>
            <w:hideMark/>
          </w:tcPr>
          <w:p w14:paraId="682F794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004B8CFB"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2094"/>
        <w:gridCol w:w="2833"/>
        <w:gridCol w:w="1776"/>
        <w:gridCol w:w="1382"/>
      </w:tblGrid>
      <w:tr w:rsidR="00DB3264" w:rsidRPr="00DB3264" w14:paraId="0489C03C"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6A505D30"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2813D9AC"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C927028"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38E56BC0"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4636796"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1D6ECE86"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3A07000"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gridSpan w:val="3"/>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CF57E4D" w14:textId="77777777" w:rsidR="00DB3264" w:rsidRPr="00DB3264" w:rsidRDefault="00DB3264" w:rsidP="00DB3264">
            <w:pPr>
              <w:spacing w:after="40" w:line="240" w:lineRule="auto"/>
              <w:ind w:firstLine="0"/>
              <w:jc w:val="left"/>
              <w:rPr>
                <w:sz w:val="20"/>
                <w:szCs w:val="20"/>
              </w:rPr>
            </w:pPr>
            <w:r w:rsidRPr="00DB3264">
              <w:rPr>
                <w:sz w:val="20"/>
                <w:szCs w:val="20"/>
              </w:rPr>
              <w:t>Call'Ingresar al sitio web'</w:t>
            </w:r>
            <w:r w:rsidRPr="00DB3264">
              <w:rPr>
                <w:i/>
                <w:iCs/>
                <w:sz w:val="20"/>
                <w:szCs w:val="20"/>
              </w:rPr>
              <w:t>withurl= 'localhost',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0FB22B1" w14:textId="77777777" w:rsidR="00DB3264" w:rsidRPr="00DB3264" w:rsidRDefault="00DB3264" w:rsidP="00DB3264">
            <w:pPr>
              <w:spacing w:after="40" w:line="240" w:lineRule="auto"/>
              <w:ind w:firstLine="0"/>
              <w:jc w:val="left"/>
              <w:rPr>
                <w:sz w:val="20"/>
                <w:szCs w:val="20"/>
              </w:rPr>
            </w:pPr>
            <w:r w:rsidRPr="00DB3264">
              <w:rPr>
                <w:sz w:val="20"/>
                <w:szCs w:val="20"/>
              </w:rPr>
              <w:t>N/A</w:t>
            </w:r>
          </w:p>
        </w:tc>
      </w:tr>
      <w:tr w:rsidR="00DB3264" w:rsidRPr="00DB3264" w14:paraId="2DA09FED"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EF5A593" w14:textId="77777777" w:rsidR="00DB3264" w:rsidRPr="00DB3264" w:rsidRDefault="00DB3264" w:rsidP="00DB3264">
            <w:pPr>
              <w:spacing w:after="4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0DDC966"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“paciente nuevo" que se despliega del botón “Programar cita médica”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7843576"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“Nombres”, “Apellidos”, “Numero de cedula”, “Fecha de Nacimiento”, “Tipo de sangre” y “Direccion residencial”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6039674"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2AFCEE4"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66BD8AFF"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6240931"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F8148DC"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DD4F245"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D5F0C72" w14:textId="77777777" w:rsidR="00DB3264" w:rsidRPr="00DB3264" w:rsidRDefault="00DB3264" w:rsidP="00DB3264">
            <w:pPr>
              <w:spacing w:before="100" w:after="100" w:line="240" w:lineRule="auto"/>
              <w:ind w:firstLine="0"/>
              <w:jc w:val="left"/>
              <w:rPr>
                <w:sz w:val="20"/>
                <w:szCs w:val="20"/>
              </w:rPr>
            </w:pPr>
            <w:r w:rsidRPr="00DB3264">
              <w:rPr>
                <w:sz w:val="20"/>
                <w:szCs w:val="20"/>
              </w:rPr>
              <w:t>Nombres = Sofia Victoria</w:t>
            </w:r>
            <w:r w:rsidRPr="00DB3264">
              <w:rPr>
                <w:sz w:val="20"/>
                <w:szCs w:val="20"/>
              </w:rPr>
              <w:br/>
              <w:t xml:space="preserve">Apellidos </w:t>
            </w:r>
            <w:r w:rsidRPr="00DB3264">
              <w:rPr>
                <w:sz w:val="20"/>
                <w:szCs w:val="20"/>
              </w:rPr>
              <w:lastRenderedPageBreak/>
              <w:t>= Mazparrote Camejo</w:t>
            </w:r>
            <w:r w:rsidRPr="00DB3264">
              <w:rPr>
                <w:sz w:val="20"/>
                <w:szCs w:val="20"/>
              </w:rPr>
              <w:br/>
              <w:t>Cédula = 8-123-1235</w:t>
            </w:r>
            <w:r w:rsidRPr="00DB3264">
              <w:rPr>
                <w:sz w:val="20"/>
                <w:szCs w:val="20"/>
              </w:rPr>
              <w:br/>
              <w:t>Fecha de nacimiento = 1/5/2003</w:t>
            </w:r>
            <w:r w:rsidRPr="00DB3264">
              <w:rPr>
                <w:sz w:val="20"/>
                <w:szCs w:val="20"/>
              </w:rPr>
              <w:br/>
              <w:t>Dirección = ABC…ABC </w:t>
            </w:r>
          </w:p>
          <w:p w14:paraId="026D40EB" w14:textId="77777777" w:rsidR="00DB3264" w:rsidRPr="00DB3264" w:rsidRDefault="00DB3264" w:rsidP="00DB3264">
            <w:pPr>
              <w:spacing w:before="100" w:after="100" w:line="240" w:lineRule="auto"/>
              <w:ind w:firstLine="0"/>
              <w:jc w:val="left"/>
              <w:rPr>
                <w:sz w:val="20"/>
                <w:szCs w:val="20"/>
              </w:rPr>
            </w:pPr>
            <w:r w:rsidRPr="00DB3264">
              <w:rPr>
                <w:sz w:val="20"/>
                <w:szCs w:val="20"/>
              </w:rPr>
              <w:t>Tipo de positivo = O positivo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4602022" w14:textId="77777777" w:rsidR="00DB3264" w:rsidRPr="00DB3264" w:rsidRDefault="00DB3264" w:rsidP="00DB3264">
            <w:pPr>
              <w:spacing w:after="0" w:line="240" w:lineRule="auto"/>
              <w:ind w:firstLine="0"/>
              <w:jc w:val="left"/>
              <w:rPr>
                <w:sz w:val="20"/>
                <w:szCs w:val="20"/>
              </w:rPr>
            </w:pPr>
            <w:r w:rsidRPr="00DB3264">
              <w:rPr>
                <w:sz w:val="20"/>
                <w:szCs w:val="20"/>
              </w:rPr>
              <w:lastRenderedPageBreak/>
              <w:t>Passed</w:t>
            </w:r>
          </w:p>
        </w:tc>
      </w:tr>
      <w:tr w:rsidR="00DB3264" w:rsidRPr="00DB3264" w14:paraId="656D4C7A"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08A56E5" w14:textId="77777777" w:rsidR="00DB3264" w:rsidRPr="00DB3264" w:rsidRDefault="00DB3264" w:rsidP="00DB3264">
            <w:pPr>
              <w:spacing w:after="0" w:line="240" w:lineRule="auto"/>
              <w:ind w:firstLine="0"/>
              <w:jc w:val="left"/>
              <w:rPr>
                <w:sz w:val="20"/>
                <w:szCs w:val="20"/>
              </w:rPr>
            </w:pPr>
            <w:r w:rsidRPr="00DB3264">
              <w:rPr>
                <w:sz w:val="20"/>
                <w:szCs w:val="20"/>
              </w:rPr>
              <w: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6344524"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“Finalizar Registro”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E4D4787"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“La dirección no puede tener más de 100 caracteres”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5BDCA87"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D0F77A1"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2D1BE13A" w14:textId="77777777" w:rsidR="00DB3264" w:rsidRPr="00DB3264" w:rsidRDefault="00DB3264" w:rsidP="00DB3264">
      <w:pPr>
        <w:spacing w:after="240" w:line="240" w:lineRule="auto"/>
        <w:ind w:firstLine="0"/>
        <w:jc w:val="left"/>
        <w:rPr>
          <w:rFonts w:eastAsia="Times New Roman" w:cs="Arial"/>
          <w:sz w:val="20"/>
          <w:szCs w:val="20"/>
          <w:lang w:val="es-419" w:eastAsia="es-419"/>
        </w:rPr>
      </w:pPr>
    </w:p>
    <w:p w14:paraId="219C400B" w14:textId="77777777" w:rsidR="00DB3264" w:rsidRPr="00DB3264" w:rsidRDefault="00DB3264" w:rsidP="00DB3264">
      <w:pPr>
        <w:spacing w:after="0" w:line="240" w:lineRule="auto"/>
        <w:ind w:firstLine="0"/>
        <w:jc w:val="left"/>
        <w:outlineLvl w:val="2"/>
        <w:rPr>
          <w:rFonts w:eastAsia="Times New Roman" w:cs="Arial"/>
          <w:b/>
          <w:bCs/>
          <w:i/>
          <w:iCs/>
          <w:sz w:val="24"/>
          <w:szCs w:val="24"/>
          <w:lang w:val="es-419" w:eastAsia="es-419"/>
        </w:rPr>
      </w:pPr>
      <w:bookmarkStart w:id="68" w:name="_Toc90609653"/>
      <w:r w:rsidRPr="00DB3264">
        <w:rPr>
          <w:rFonts w:eastAsia="Times New Roman" w:cs="Arial"/>
          <w:b/>
          <w:bCs/>
          <w:i/>
          <w:iCs/>
          <w:sz w:val="24"/>
          <w:szCs w:val="24"/>
          <w:lang w:val="es-419" w:eastAsia="es-419"/>
        </w:rPr>
        <w:t>Test TC:311-CP014 - Campo vacío: "Dirección"</w:t>
      </w:r>
      <w:bookmarkEnd w:id="68"/>
    </w:p>
    <w:tbl>
      <w:tblPr>
        <w:tblW w:w="5000" w:type="pct"/>
        <w:tblLook w:val="04A0" w:firstRow="1" w:lastRow="0" w:firstColumn="1" w:lastColumn="0" w:noHBand="0" w:noVBand="1"/>
      </w:tblPr>
      <w:tblGrid>
        <w:gridCol w:w="2598"/>
        <w:gridCol w:w="2598"/>
        <w:gridCol w:w="2045"/>
        <w:gridCol w:w="1597"/>
      </w:tblGrid>
      <w:tr w:rsidR="00DB3264" w:rsidRPr="00DB3264" w14:paraId="1AB8AAE9" w14:textId="77777777" w:rsidTr="00DB3264">
        <w:tc>
          <w:tcPr>
            <w:tcW w:w="0" w:type="auto"/>
            <w:tcMar>
              <w:top w:w="15" w:type="dxa"/>
              <w:left w:w="15" w:type="dxa"/>
              <w:bottom w:w="15" w:type="dxa"/>
              <w:right w:w="15" w:type="dxa"/>
            </w:tcMar>
            <w:vAlign w:val="center"/>
            <w:hideMark/>
          </w:tcPr>
          <w:p w14:paraId="0251B4E6"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Execution Status:</w:t>
            </w:r>
          </w:p>
        </w:tc>
        <w:tc>
          <w:tcPr>
            <w:tcW w:w="0" w:type="auto"/>
            <w:tcMar>
              <w:top w:w="15" w:type="dxa"/>
              <w:left w:w="15" w:type="dxa"/>
              <w:bottom w:w="15" w:type="dxa"/>
              <w:right w:w="15" w:type="dxa"/>
            </w:tcMar>
            <w:vAlign w:val="center"/>
            <w:hideMark/>
          </w:tcPr>
          <w:p w14:paraId="1395994C"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Passed</w:t>
            </w:r>
          </w:p>
        </w:tc>
        <w:tc>
          <w:tcPr>
            <w:tcW w:w="0" w:type="auto"/>
            <w:tcMar>
              <w:top w:w="15" w:type="dxa"/>
              <w:left w:w="15" w:type="dxa"/>
              <w:bottom w:w="15" w:type="dxa"/>
              <w:right w:w="15" w:type="dxa"/>
            </w:tcMar>
            <w:vAlign w:val="center"/>
            <w:hideMark/>
          </w:tcPr>
          <w:p w14:paraId="6D26C5DC"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Priority:</w:t>
            </w:r>
          </w:p>
        </w:tc>
        <w:tc>
          <w:tcPr>
            <w:tcW w:w="0" w:type="auto"/>
            <w:tcMar>
              <w:top w:w="15" w:type="dxa"/>
              <w:left w:w="15" w:type="dxa"/>
              <w:bottom w:w="15" w:type="dxa"/>
              <w:right w:w="15" w:type="dxa"/>
            </w:tcMar>
            <w:vAlign w:val="center"/>
            <w:hideMark/>
          </w:tcPr>
          <w:p w14:paraId="0381842F"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r w:rsidR="00DB3264" w:rsidRPr="00DB3264" w14:paraId="0D902516" w14:textId="77777777" w:rsidTr="00DB3264">
        <w:tc>
          <w:tcPr>
            <w:tcW w:w="0" w:type="auto"/>
            <w:tcMar>
              <w:top w:w="15" w:type="dxa"/>
              <w:left w:w="15" w:type="dxa"/>
              <w:bottom w:w="15" w:type="dxa"/>
              <w:right w:w="15" w:type="dxa"/>
            </w:tcMar>
            <w:vAlign w:val="center"/>
            <w:hideMark/>
          </w:tcPr>
          <w:p w14:paraId="39816A16"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Type:</w:t>
            </w:r>
          </w:p>
        </w:tc>
        <w:tc>
          <w:tcPr>
            <w:tcW w:w="0" w:type="auto"/>
            <w:tcMar>
              <w:top w:w="15" w:type="dxa"/>
              <w:left w:w="15" w:type="dxa"/>
              <w:bottom w:w="15" w:type="dxa"/>
              <w:right w:w="15" w:type="dxa"/>
            </w:tcMar>
            <w:vAlign w:val="center"/>
            <w:hideMark/>
          </w:tcPr>
          <w:p w14:paraId="34CFA5BC"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Functional</w:t>
            </w:r>
          </w:p>
        </w:tc>
        <w:tc>
          <w:tcPr>
            <w:tcW w:w="0" w:type="auto"/>
            <w:tcMar>
              <w:top w:w="15" w:type="dxa"/>
              <w:left w:w="15" w:type="dxa"/>
              <w:bottom w:w="15" w:type="dxa"/>
              <w:right w:w="15" w:type="dxa"/>
            </w:tcMar>
            <w:vAlign w:val="center"/>
            <w:hideMark/>
          </w:tcPr>
          <w:p w14:paraId="1D15EBAD"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Status:</w:t>
            </w:r>
          </w:p>
        </w:tc>
        <w:tc>
          <w:tcPr>
            <w:tcW w:w="0" w:type="auto"/>
            <w:tcMar>
              <w:top w:w="15" w:type="dxa"/>
              <w:left w:w="15" w:type="dxa"/>
              <w:bottom w:w="15" w:type="dxa"/>
              <w:right w:w="15" w:type="dxa"/>
            </w:tcMar>
            <w:vAlign w:val="center"/>
            <w:hideMark/>
          </w:tcPr>
          <w:p w14:paraId="6CFEFF2C"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Draft</w:t>
            </w:r>
          </w:p>
        </w:tc>
      </w:tr>
      <w:tr w:rsidR="00DB3264" w:rsidRPr="00DB3264" w14:paraId="30B29AB2" w14:textId="77777777" w:rsidTr="00DB3264">
        <w:tc>
          <w:tcPr>
            <w:tcW w:w="0" w:type="auto"/>
            <w:tcMar>
              <w:top w:w="15" w:type="dxa"/>
              <w:left w:w="15" w:type="dxa"/>
              <w:bottom w:w="15" w:type="dxa"/>
              <w:right w:w="15" w:type="dxa"/>
            </w:tcMar>
            <w:vAlign w:val="center"/>
            <w:hideMark/>
          </w:tcPr>
          <w:p w14:paraId="6DEB7842"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Author:</w:t>
            </w:r>
          </w:p>
        </w:tc>
        <w:tc>
          <w:tcPr>
            <w:tcW w:w="0" w:type="auto"/>
            <w:tcMar>
              <w:top w:w="15" w:type="dxa"/>
              <w:left w:w="15" w:type="dxa"/>
              <w:bottom w:w="15" w:type="dxa"/>
              <w:right w:w="15" w:type="dxa"/>
            </w:tcMar>
            <w:vAlign w:val="center"/>
            <w:hideMark/>
          </w:tcPr>
          <w:p w14:paraId="7D716FD0"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System Administrator</w:t>
            </w:r>
          </w:p>
        </w:tc>
        <w:tc>
          <w:tcPr>
            <w:tcW w:w="0" w:type="auto"/>
            <w:tcMar>
              <w:top w:w="15" w:type="dxa"/>
              <w:left w:w="15" w:type="dxa"/>
              <w:bottom w:w="15" w:type="dxa"/>
              <w:right w:w="15" w:type="dxa"/>
            </w:tcMar>
            <w:vAlign w:val="center"/>
            <w:hideMark/>
          </w:tcPr>
          <w:p w14:paraId="03DB77E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Creation Date:</w:t>
            </w:r>
          </w:p>
        </w:tc>
        <w:tc>
          <w:tcPr>
            <w:tcW w:w="0" w:type="auto"/>
            <w:tcMar>
              <w:top w:w="15" w:type="dxa"/>
              <w:left w:w="15" w:type="dxa"/>
              <w:bottom w:w="15" w:type="dxa"/>
              <w:right w:w="15" w:type="dxa"/>
            </w:tcMar>
            <w:vAlign w:val="center"/>
            <w:hideMark/>
          </w:tcPr>
          <w:p w14:paraId="159282DA"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15-Dec-2021 </w:t>
            </w:r>
          </w:p>
        </w:tc>
      </w:tr>
      <w:tr w:rsidR="00DB3264" w:rsidRPr="00DB3264" w14:paraId="2E82AAB7" w14:textId="77777777" w:rsidTr="00DB3264">
        <w:tc>
          <w:tcPr>
            <w:tcW w:w="0" w:type="auto"/>
            <w:tcMar>
              <w:top w:w="15" w:type="dxa"/>
              <w:left w:w="15" w:type="dxa"/>
              <w:bottom w:w="15" w:type="dxa"/>
              <w:right w:w="15" w:type="dxa"/>
            </w:tcMar>
            <w:vAlign w:val="center"/>
            <w:hideMark/>
          </w:tcPr>
          <w:p w14:paraId="4EE56CAA"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Owner:</w:t>
            </w:r>
          </w:p>
        </w:tc>
        <w:tc>
          <w:tcPr>
            <w:tcW w:w="0" w:type="auto"/>
            <w:tcMar>
              <w:top w:w="15" w:type="dxa"/>
              <w:left w:w="15" w:type="dxa"/>
              <w:bottom w:w="15" w:type="dxa"/>
              <w:right w:w="15" w:type="dxa"/>
            </w:tcMar>
            <w:vAlign w:val="center"/>
            <w:hideMark/>
          </w:tcPr>
          <w:p w14:paraId="528692F8"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0FC10C70"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Execution:</w:t>
            </w:r>
          </w:p>
        </w:tc>
        <w:tc>
          <w:tcPr>
            <w:tcW w:w="0" w:type="auto"/>
            <w:tcMar>
              <w:top w:w="15" w:type="dxa"/>
              <w:left w:w="15" w:type="dxa"/>
              <w:bottom w:w="15" w:type="dxa"/>
              <w:right w:w="15" w:type="dxa"/>
            </w:tcMar>
            <w:vAlign w:val="center"/>
            <w:hideMark/>
          </w:tcPr>
          <w:p w14:paraId="7C06DE14"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17-Dec-2021 </w:t>
            </w:r>
          </w:p>
        </w:tc>
      </w:tr>
      <w:tr w:rsidR="00DB3264" w:rsidRPr="00DB3264" w14:paraId="1FFA67EC" w14:textId="77777777" w:rsidTr="00DB3264">
        <w:tc>
          <w:tcPr>
            <w:tcW w:w="0" w:type="auto"/>
            <w:tcMar>
              <w:top w:w="15" w:type="dxa"/>
              <w:left w:w="15" w:type="dxa"/>
              <w:bottom w:w="15" w:type="dxa"/>
              <w:right w:w="15" w:type="dxa"/>
            </w:tcMar>
            <w:vAlign w:val="center"/>
            <w:hideMark/>
          </w:tcPr>
          <w:p w14:paraId="65DBF549"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Automation Engine:</w:t>
            </w:r>
          </w:p>
        </w:tc>
        <w:tc>
          <w:tcPr>
            <w:tcW w:w="0" w:type="auto"/>
            <w:tcMar>
              <w:top w:w="15" w:type="dxa"/>
              <w:left w:w="15" w:type="dxa"/>
              <w:bottom w:w="15" w:type="dxa"/>
              <w:right w:w="15" w:type="dxa"/>
            </w:tcMar>
            <w:vAlign w:val="center"/>
            <w:hideMark/>
          </w:tcPr>
          <w:p w14:paraId="425DE44F"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c>
          <w:tcPr>
            <w:tcW w:w="0" w:type="auto"/>
            <w:tcMar>
              <w:top w:w="15" w:type="dxa"/>
              <w:left w:w="15" w:type="dxa"/>
              <w:bottom w:w="15" w:type="dxa"/>
              <w:right w:w="15" w:type="dxa"/>
            </w:tcMar>
            <w:vAlign w:val="center"/>
            <w:hideMark/>
          </w:tcPr>
          <w:p w14:paraId="270C8F08"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Last Updated:</w:t>
            </w:r>
          </w:p>
        </w:tc>
        <w:tc>
          <w:tcPr>
            <w:tcW w:w="0" w:type="auto"/>
            <w:tcMar>
              <w:top w:w="15" w:type="dxa"/>
              <w:left w:w="15" w:type="dxa"/>
              <w:bottom w:w="15" w:type="dxa"/>
              <w:right w:w="15" w:type="dxa"/>
            </w:tcMar>
            <w:vAlign w:val="center"/>
            <w:hideMark/>
          </w:tcPr>
          <w:p w14:paraId="27D7E1B3" w14:textId="77777777" w:rsidR="00DB3264" w:rsidRPr="00DB3264" w:rsidRDefault="00DB3264" w:rsidP="00DB3264">
            <w:pPr>
              <w:spacing w:before="100" w:beforeAutospacing="1" w:after="100" w:afterAutospacing="1" w:line="240" w:lineRule="auto"/>
              <w:ind w:firstLine="0"/>
              <w:jc w:val="left"/>
              <w:rPr>
                <w:rFonts w:eastAsia="Times New Roman" w:cs="Arial"/>
                <w:sz w:val="20"/>
                <w:szCs w:val="20"/>
                <w:lang w:val="es-419" w:eastAsia="es-419"/>
              </w:rPr>
            </w:pPr>
            <w:r w:rsidRPr="00DB3264">
              <w:rPr>
                <w:rFonts w:eastAsia="Times New Roman" w:cs="Arial"/>
                <w:sz w:val="20"/>
                <w:szCs w:val="20"/>
                <w:lang w:val="es-419" w:eastAsia="es-419"/>
              </w:rPr>
              <w:t xml:space="preserve">16-Dec-2021 </w:t>
            </w:r>
          </w:p>
        </w:tc>
      </w:tr>
      <w:tr w:rsidR="00DB3264" w:rsidRPr="00DB3264" w14:paraId="6D0097A9" w14:textId="77777777" w:rsidTr="00DB3264">
        <w:tc>
          <w:tcPr>
            <w:tcW w:w="0" w:type="auto"/>
            <w:tcMar>
              <w:top w:w="15" w:type="dxa"/>
              <w:left w:w="15" w:type="dxa"/>
              <w:bottom w:w="15" w:type="dxa"/>
              <w:right w:w="15" w:type="dxa"/>
            </w:tcMar>
            <w:vAlign w:val="center"/>
            <w:hideMark/>
          </w:tcPr>
          <w:p w14:paraId="64717EAE" w14:textId="77777777" w:rsidR="00DB3264" w:rsidRPr="00DB3264" w:rsidRDefault="00DB3264" w:rsidP="00DB3264">
            <w:pPr>
              <w:spacing w:before="100" w:beforeAutospacing="1" w:after="100" w:afterAutospacing="1" w:line="240" w:lineRule="auto"/>
              <w:ind w:firstLine="0"/>
              <w:jc w:val="left"/>
              <w:rPr>
                <w:rFonts w:eastAsia="Times New Roman" w:cs="Arial"/>
                <w:b/>
                <w:bCs/>
                <w:sz w:val="20"/>
                <w:szCs w:val="20"/>
                <w:lang w:val="es-419" w:eastAsia="es-419"/>
              </w:rPr>
            </w:pPr>
            <w:r w:rsidRPr="00DB3264">
              <w:rPr>
                <w:rFonts w:eastAsia="Times New Roman" w:cs="Arial"/>
                <w:b/>
                <w:bCs/>
                <w:sz w:val="20"/>
                <w:szCs w:val="20"/>
                <w:lang w:val="es-419" w:eastAsia="es-419"/>
              </w:rPr>
              <w:t>Component(s):</w:t>
            </w:r>
          </w:p>
        </w:tc>
        <w:tc>
          <w:tcPr>
            <w:tcW w:w="0" w:type="auto"/>
            <w:gridSpan w:val="3"/>
            <w:tcMar>
              <w:top w:w="15" w:type="dxa"/>
              <w:left w:w="15" w:type="dxa"/>
              <w:bottom w:w="15" w:type="dxa"/>
              <w:right w:w="15" w:type="dxa"/>
            </w:tcMar>
            <w:vAlign w:val="center"/>
            <w:hideMark/>
          </w:tcPr>
          <w:p w14:paraId="7115D105" w14:textId="77777777" w:rsidR="00DB3264" w:rsidRPr="00DB3264" w:rsidRDefault="00DB3264" w:rsidP="00DB3264">
            <w:pPr>
              <w:spacing w:after="0" w:line="240" w:lineRule="auto"/>
              <w:ind w:firstLine="0"/>
              <w:jc w:val="left"/>
              <w:rPr>
                <w:rFonts w:eastAsia="Times New Roman" w:cs="Arial"/>
                <w:b/>
                <w:bCs/>
                <w:sz w:val="20"/>
                <w:szCs w:val="20"/>
                <w:lang w:val="es-419" w:eastAsia="es-419"/>
              </w:rPr>
            </w:pPr>
          </w:p>
        </w:tc>
      </w:tr>
    </w:tbl>
    <w:tbl>
      <w:tblPr>
        <w:tblStyle w:val="DataGrid0"/>
        <w:tblW w:w="5000" w:type="pct"/>
        <w:tblInd w:w="150" w:type="dxa"/>
        <w:tblLook w:val="04A0" w:firstRow="1" w:lastRow="0" w:firstColumn="1" w:lastColumn="0" w:noHBand="0" w:noVBand="1"/>
      </w:tblPr>
      <w:tblGrid>
        <w:gridCol w:w="737"/>
        <w:gridCol w:w="2094"/>
        <w:gridCol w:w="2833"/>
        <w:gridCol w:w="1776"/>
        <w:gridCol w:w="1382"/>
      </w:tblGrid>
      <w:tr w:rsidR="00DB3264" w:rsidRPr="00DB3264" w14:paraId="4E646EE5"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4AC72F7F" w14:textId="77777777" w:rsidR="00DB3264" w:rsidRPr="00DB3264" w:rsidRDefault="00DB3264" w:rsidP="00DB3264">
            <w:pPr>
              <w:spacing w:after="40" w:line="240" w:lineRule="auto"/>
              <w:ind w:firstLine="0"/>
              <w:jc w:val="left"/>
              <w:rPr>
                <w:b/>
                <w:bCs/>
                <w:sz w:val="20"/>
                <w:szCs w:val="20"/>
              </w:rPr>
            </w:pPr>
            <w:r w:rsidRPr="00DB3264">
              <w:rPr>
                <w:b/>
                <w:bCs/>
                <w:sz w:val="20"/>
                <w:szCs w:val="20"/>
              </w:rPr>
              <w:t>Step</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5675F3C7" w14:textId="77777777" w:rsidR="00DB3264" w:rsidRPr="00DB3264" w:rsidRDefault="00DB3264" w:rsidP="00DB3264">
            <w:pPr>
              <w:spacing w:after="40" w:line="240" w:lineRule="auto"/>
              <w:ind w:firstLine="0"/>
              <w:jc w:val="left"/>
              <w:rPr>
                <w:b/>
                <w:bCs/>
                <w:sz w:val="20"/>
                <w:szCs w:val="20"/>
              </w:rPr>
            </w:pPr>
            <w:r w:rsidRPr="00DB3264">
              <w:rPr>
                <w:b/>
                <w:bCs/>
                <w:sz w:val="20"/>
                <w:szCs w:val="20"/>
              </w:rPr>
              <w:t>Description</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0615EE91" w14:textId="77777777" w:rsidR="00DB3264" w:rsidRPr="00DB3264" w:rsidRDefault="00DB3264" w:rsidP="00DB3264">
            <w:pPr>
              <w:spacing w:after="40" w:line="240" w:lineRule="auto"/>
              <w:ind w:firstLine="0"/>
              <w:jc w:val="left"/>
              <w:rPr>
                <w:b/>
                <w:bCs/>
                <w:sz w:val="20"/>
                <w:szCs w:val="20"/>
              </w:rPr>
            </w:pPr>
            <w:r w:rsidRPr="00DB3264">
              <w:rPr>
                <w:b/>
                <w:bCs/>
                <w:sz w:val="20"/>
                <w:szCs w:val="20"/>
              </w:rPr>
              <w:t>Expected Result</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26DD8EA" w14:textId="77777777" w:rsidR="00DB3264" w:rsidRPr="00DB3264" w:rsidRDefault="00DB3264" w:rsidP="00DB3264">
            <w:pPr>
              <w:spacing w:after="40" w:line="240" w:lineRule="auto"/>
              <w:ind w:firstLine="0"/>
              <w:jc w:val="left"/>
              <w:rPr>
                <w:b/>
                <w:bCs/>
                <w:sz w:val="20"/>
                <w:szCs w:val="20"/>
              </w:rPr>
            </w:pPr>
            <w:r w:rsidRPr="00DB3264">
              <w:rPr>
                <w:b/>
                <w:bCs/>
                <w:sz w:val="20"/>
                <w:szCs w:val="20"/>
              </w:rPr>
              <w:t>Sample Data</w:t>
            </w:r>
          </w:p>
        </w:tc>
        <w:tc>
          <w:tcPr>
            <w:tcW w:w="0" w:type="auto"/>
            <w:tcBorders>
              <w:top w:val="single" w:sz="6" w:space="0" w:color="C0C0C0"/>
              <w:left w:val="single" w:sz="6" w:space="0" w:color="C0C0C0"/>
              <w:bottom w:val="single" w:sz="6" w:space="0" w:color="C0C0C0"/>
              <w:right w:val="single" w:sz="6" w:space="0" w:color="C0C0C0"/>
            </w:tcBorders>
            <w:shd w:val="clear" w:color="auto" w:fill="E0E0E0"/>
            <w:noWrap/>
            <w:vAlign w:val="center"/>
            <w:hideMark/>
          </w:tcPr>
          <w:p w14:paraId="1B27513E" w14:textId="77777777" w:rsidR="00DB3264" w:rsidRPr="00DB3264" w:rsidRDefault="00DB3264" w:rsidP="00DB3264">
            <w:pPr>
              <w:spacing w:after="40" w:line="240" w:lineRule="auto"/>
              <w:ind w:firstLine="0"/>
              <w:jc w:val="left"/>
              <w:rPr>
                <w:b/>
                <w:bCs/>
                <w:sz w:val="20"/>
                <w:szCs w:val="20"/>
              </w:rPr>
            </w:pPr>
            <w:r w:rsidRPr="00DB3264">
              <w:rPr>
                <w:b/>
                <w:bCs/>
                <w:sz w:val="20"/>
                <w:szCs w:val="20"/>
              </w:rPr>
              <w:t>Last Status</w:t>
            </w:r>
          </w:p>
        </w:tc>
      </w:tr>
      <w:tr w:rsidR="00DB3264" w:rsidRPr="00DB3264" w14:paraId="400B48C2"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DFF29F2" w14:textId="77777777" w:rsidR="00DB3264" w:rsidRPr="00DB3264" w:rsidRDefault="00DB3264" w:rsidP="00DB3264">
            <w:pPr>
              <w:spacing w:after="40" w:line="240" w:lineRule="auto"/>
              <w:ind w:firstLine="0"/>
              <w:jc w:val="left"/>
              <w:rPr>
                <w:sz w:val="20"/>
                <w:szCs w:val="20"/>
              </w:rPr>
            </w:pPr>
            <w:r w:rsidRPr="00DB3264">
              <w:rPr>
                <w:sz w:val="20"/>
                <w:szCs w:val="20"/>
              </w:rPr>
              <w:t>1</w:t>
            </w:r>
          </w:p>
        </w:tc>
        <w:tc>
          <w:tcPr>
            <w:tcW w:w="0" w:type="auto"/>
            <w:gridSpan w:val="3"/>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0F91230" w14:textId="77777777" w:rsidR="00DB3264" w:rsidRPr="00DB3264" w:rsidRDefault="00DB3264" w:rsidP="00DB3264">
            <w:pPr>
              <w:spacing w:after="40" w:line="240" w:lineRule="auto"/>
              <w:ind w:firstLine="0"/>
              <w:jc w:val="left"/>
              <w:rPr>
                <w:sz w:val="20"/>
                <w:szCs w:val="20"/>
              </w:rPr>
            </w:pPr>
            <w:r w:rsidRPr="00DB3264">
              <w:rPr>
                <w:sz w:val="20"/>
                <w:szCs w:val="20"/>
              </w:rPr>
              <w:t>Call'Ingresar al sitio web'</w:t>
            </w:r>
            <w:r w:rsidRPr="00DB3264">
              <w:rPr>
                <w:i/>
                <w:iCs/>
                <w:sz w:val="20"/>
                <w:szCs w:val="20"/>
              </w:rPr>
              <w:t>withurl= 'localhost',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E3B9D38" w14:textId="77777777" w:rsidR="00DB3264" w:rsidRPr="00DB3264" w:rsidRDefault="00DB3264" w:rsidP="00DB3264">
            <w:pPr>
              <w:spacing w:after="40" w:line="240" w:lineRule="auto"/>
              <w:ind w:firstLine="0"/>
              <w:jc w:val="left"/>
              <w:rPr>
                <w:sz w:val="20"/>
                <w:szCs w:val="20"/>
              </w:rPr>
            </w:pPr>
            <w:r w:rsidRPr="00DB3264">
              <w:rPr>
                <w:sz w:val="20"/>
                <w:szCs w:val="20"/>
              </w:rPr>
              <w:t>N/A</w:t>
            </w:r>
          </w:p>
        </w:tc>
      </w:tr>
      <w:tr w:rsidR="00DB3264" w:rsidRPr="00DB3264" w14:paraId="1EE1EF15"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BF30509" w14:textId="77777777" w:rsidR="00DB3264" w:rsidRPr="00DB3264" w:rsidRDefault="00DB3264" w:rsidP="00DB3264">
            <w:pPr>
              <w:spacing w:after="40" w:line="240" w:lineRule="auto"/>
              <w:ind w:firstLine="0"/>
              <w:jc w:val="left"/>
              <w:rPr>
                <w:sz w:val="20"/>
                <w:szCs w:val="20"/>
              </w:rPr>
            </w:pPr>
            <w:r w:rsidRPr="00DB3264">
              <w:rPr>
                <w:sz w:val="20"/>
                <w:szCs w:val="20"/>
              </w:rPr>
              <w: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514D37C"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“paciente nuevo" que se despliega del botón “Programar cita médica”</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B01EBC8"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muestran los campos “Nombres”, “Apellidos”, “Numero de cedula”, “Fecha de Nacimiento”, “Tipo de sangre” y “Direccion residencial”</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3BEFFD1"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3168DC8E"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127B3FAA"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C9DB4A5" w14:textId="77777777" w:rsidR="00DB3264" w:rsidRPr="00DB3264" w:rsidRDefault="00DB3264" w:rsidP="00DB3264">
            <w:pPr>
              <w:spacing w:after="0" w:line="240" w:lineRule="auto"/>
              <w:ind w:firstLine="0"/>
              <w:jc w:val="left"/>
              <w:rPr>
                <w:sz w:val="20"/>
                <w:szCs w:val="20"/>
              </w:rPr>
            </w:pPr>
            <w:r w:rsidRPr="00DB3264">
              <w:rPr>
                <w:sz w:val="20"/>
                <w:szCs w:val="20"/>
              </w:rPr>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9280ABD" w14:textId="77777777" w:rsidR="00DB3264" w:rsidRPr="00DB3264" w:rsidRDefault="00DB3264" w:rsidP="00DB3264">
            <w:pPr>
              <w:spacing w:before="100" w:after="100" w:line="240" w:lineRule="auto"/>
              <w:ind w:firstLine="0"/>
              <w:jc w:val="left"/>
              <w:rPr>
                <w:sz w:val="20"/>
                <w:szCs w:val="20"/>
              </w:rPr>
            </w:pPr>
            <w:r w:rsidRPr="00DB3264">
              <w:rPr>
                <w:sz w:val="20"/>
                <w:szCs w:val="20"/>
              </w:rPr>
              <w:t>Ingresar los datos en los campos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0030C49D" w14:textId="77777777" w:rsidR="00DB3264" w:rsidRPr="00DB3264" w:rsidRDefault="00DB3264" w:rsidP="00DB3264">
            <w:pPr>
              <w:spacing w:before="100" w:after="100" w:line="240" w:lineRule="auto"/>
              <w:ind w:firstLine="0"/>
              <w:jc w:val="left"/>
              <w:rPr>
                <w:sz w:val="20"/>
                <w:szCs w:val="20"/>
              </w:rPr>
            </w:pPr>
            <w:r w:rsidRPr="00DB3264">
              <w:rPr>
                <w:sz w:val="20"/>
                <w:szCs w:val="20"/>
              </w:rPr>
              <w:t>Los datos pueden ingresarse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9F3673E" w14:textId="77777777" w:rsidR="00DB3264" w:rsidRPr="00DB3264" w:rsidRDefault="00DB3264" w:rsidP="00DB3264">
            <w:pPr>
              <w:spacing w:before="100" w:after="100" w:line="240" w:lineRule="auto"/>
              <w:ind w:firstLine="0"/>
              <w:jc w:val="left"/>
              <w:rPr>
                <w:sz w:val="20"/>
                <w:szCs w:val="20"/>
              </w:rPr>
            </w:pPr>
            <w:r w:rsidRPr="00DB3264">
              <w:rPr>
                <w:sz w:val="20"/>
                <w:szCs w:val="20"/>
              </w:rPr>
              <w:t>Nombres = Sofia Victoria</w:t>
            </w:r>
            <w:r w:rsidRPr="00DB3264">
              <w:rPr>
                <w:sz w:val="20"/>
                <w:szCs w:val="20"/>
              </w:rPr>
              <w:br/>
              <w:t>Apellidos = Mazparrote Camejo</w:t>
            </w:r>
            <w:r w:rsidRPr="00DB3264">
              <w:rPr>
                <w:sz w:val="20"/>
                <w:szCs w:val="20"/>
              </w:rPr>
              <w:br/>
              <w:t>Cédula = 8-123-1235</w:t>
            </w:r>
            <w:r w:rsidRPr="00DB3264">
              <w:rPr>
                <w:sz w:val="20"/>
                <w:szCs w:val="20"/>
              </w:rPr>
              <w:br/>
              <w:t>Fecha de nacimiento = 1/5/2003</w:t>
            </w:r>
            <w:r w:rsidRPr="00DB3264">
              <w:rPr>
                <w:sz w:val="20"/>
                <w:szCs w:val="20"/>
              </w:rPr>
              <w:br/>
              <w:t>Dirección = </w:t>
            </w:r>
          </w:p>
          <w:p w14:paraId="39CC95CF" w14:textId="77777777" w:rsidR="00DB3264" w:rsidRPr="00DB3264" w:rsidRDefault="00DB3264" w:rsidP="00DB3264">
            <w:pPr>
              <w:spacing w:before="100" w:after="100" w:line="240" w:lineRule="auto"/>
              <w:ind w:firstLine="0"/>
              <w:jc w:val="left"/>
              <w:rPr>
                <w:sz w:val="20"/>
                <w:szCs w:val="20"/>
              </w:rPr>
            </w:pPr>
            <w:r w:rsidRPr="00DB3264">
              <w:rPr>
                <w:sz w:val="20"/>
                <w:szCs w:val="20"/>
              </w:rPr>
              <w:t>Tipo de Sangre = O positivo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789BF7B8"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r w:rsidR="00DB3264" w:rsidRPr="00DB3264" w14:paraId="3E598CAB" w14:textId="77777777" w:rsidTr="00DB3264">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1D460CF0" w14:textId="77777777" w:rsidR="00DB3264" w:rsidRPr="00DB3264" w:rsidRDefault="00DB3264" w:rsidP="00DB3264">
            <w:pPr>
              <w:spacing w:after="0" w:line="240" w:lineRule="auto"/>
              <w:ind w:firstLine="0"/>
              <w:jc w:val="left"/>
              <w:rPr>
                <w:sz w:val="20"/>
                <w:szCs w:val="20"/>
              </w:rPr>
            </w:pPr>
            <w:r w:rsidRPr="00DB3264">
              <w:rPr>
                <w:sz w:val="20"/>
                <w:szCs w:val="20"/>
              </w:rPr>
              <w:lastRenderedPageBreak/>
              <w: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236B2529" w14:textId="77777777" w:rsidR="00DB3264" w:rsidRPr="00DB3264" w:rsidRDefault="00DB3264" w:rsidP="00DB3264">
            <w:pPr>
              <w:spacing w:before="100" w:after="100" w:line="240" w:lineRule="auto"/>
              <w:ind w:firstLine="0"/>
              <w:jc w:val="left"/>
              <w:rPr>
                <w:sz w:val="20"/>
                <w:szCs w:val="20"/>
              </w:rPr>
            </w:pPr>
            <w:r w:rsidRPr="00DB3264">
              <w:rPr>
                <w:sz w:val="20"/>
                <w:szCs w:val="20"/>
              </w:rPr>
              <w:t>Selecciona la opción “Finalizar Registro”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607D64CB" w14:textId="77777777" w:rsidR="00DB3264" w:rsidRPr="00DB3264" w:rsidRDefault="00DB3264" w:rsidP="00DB3264">
            <w:pPr>
              <w:spacing w:before="100" w:after="100" w:line="240" w:lineRule="auto"/>
              <w:ind w:firstLine="0"/>
              <w:jc w:val="left"/>
              <w:rPr>
                <w:sz w:val="20"/>
                <w:szCs w:val="20"/>
              </w:rPr>
            </w:pPr>
            <w:r w:rsidRPr="00DB3264">
              <w:rPr>
                <w:sz w:val="20"/>
                <w:szCs w:val="20"/>
              </w:rPr>
              <w:t>Se muestra en pantalla el mensaje “El campo dirección no debe estar vacío”</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4590A3DA" w14:textId="77777777" w:rsidR="00DB3264" w:rsidRPr="00DB3264" w:rsidRDefault="00DB3264" w:rsidP="00DB3264">
            <w:pPr>
              <w:spacing w:after="40" w:line="240" w:lineRule="auto"/>
              <w:ind w:firstLine="0"/>
              <w:jc w:val="left"/>
              <w:rPr>
                <w:sz w:val="20"/>
                <w:szCs w:val="20"/>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30" w:type="dxa"/>
              <w:left w:w="75" w:type="dxa"/>
              <w:bottom w:w="30" w:type="dxa"/>
              <w:right w:w="75" w:type="dxa"/>
            </w:tcMar>
            <w:vAlign w:val="center"/>
            <w:hideMark/>
          </w:tcPr>
          <w:p w14:paraId="58EAAF72" w14:textId="77777777" w:rsidR="00DB3264" w:rsidRPr="00DB3264" w:rsidRDefault="00DB3264" w:rsidP="00DB3264">
            <w:pPr>
              <w:spacing w:after="0" w:line="240" w:lineRule="auto"/>
              <w:ind w:firstLine="0"/>
              <w:jc w:val="left"/>
              <w:rPr>
                <w:sz w:val="20"/>
                <w:szCs w:val="20"/>
              </w:rPr>
            </w:pPr>
            <w:r w:rsidRPr="00DB3264">
              <w:rPr>
                <w:sz w:val="20"/>
                <w:szCs w:val="20"/>
              </w:rPr>
              <w:t>Passed</w:t>
            </w:r>
          </w:p>
        </w:tc>
      </w:tr>
    </w:tbl>
    <w:p w14:paraId="4A0E2A78" w14:textId="73CC3C7D" w:rsidR="00DB3264" w:rsidRDefault="00DB3264">
      <w:pPr>
        <w:spacing w:after="0" w:line="240" w:lineRule="auto"/>
        <w:ind w:firstLine="0"/>
        <w:jc w:val="left"/>
      </w:pPr>
    </w:p>
    <w:p w14:paraId="7C48C9E0" w14:textId="77777777" w:rsidR="00DB3264" w:rsidRDefault="00DB3264" w:rsidP="00DB3264"/>
    <w:p w14:paraId="14CD0466" w14:textId="77777777" w:rsidR="00E53420" w:rsidRDefault="00E53420" w:rsidP="00DB3264"/>
    <w:p w14:paraId="47B42DAF" w14:textId="77777777" w:rsidR="00E53420" w:rsidRDefault="00E53420" w:rsidP="00DB3264"/>
    <w:p w14:paraId="2EAC9496" w14:textId="77777777" w:rsidR="00E53420" w:rsidRDefault="00E53420" w:rsidP="00DB3264"/>
    <w:p w14:paraId="557D8488" w14:textId="77777777" w:rsidR="00E53420" w:rsidRDefault="00E53420" w:rsidP="00DB3264"/>
    <w:p w14:paraId="21F02318" w14:textId="77777777" w:rsidR="00E53420" w:rsidRDefault="00E53420" w:rsidP="00DB3264"/>
    <w:p w14:paraId="7593AA44" w14:textId="77777777" w:rsidR="00E53420" w:rsidRDefault="00E53420" w:rsidP="00DB3264"/>
    <w:p w14:paraId="1F7D2561" w14:textId="77777777" w:rsidR="00E53420" w:rsidRDefault="00E53420" w:rsidP="00DB3264"/>
    <w:p w14:paraId="75FD770C" w14:textId="77777777" w:rsidR="00E53420" w:rsidRDefault="00E53420" w:rsidP="00DB3264"/>
    <w:p w14:paraId="7626A980" w14:textId="77777777" w:rsidR="00E53420" w:rsidRDefault="00E53420" w:rsidP="00DB3264"/>
    <w:p w14:paraId="7BB3E437" w14:textId="77777777" w:rsidR="00E53420" w:rsidRDefault="00E53420" w:rsidP="00DB3264"/>
    <w:p w14:paraId="0049DE1E" w14:textId="77777777" w:rsidR="00E53420" w:rsidRDefault="00E53420" w:rsidP="00DB3264"/>
    <w:p w14:paraId="2E4E3EB1" w14:textId="77777777" w:rsidR="00E53420" w:rsidRDefault="00E53420" w:rsidP="00DB3264"/>
    <w:p w14:paraId="05CED97A" w14:textId="77777777" w:rsidR="00E53420" w:rsidRDefault="00E53420" w:rsidP="00DB3264"/>
    <w:p w14:paraId="6C48F99C" w14:textId="77777777" w:rsidR="00E53420" w:rsidRDefault="00E53420" w:rsidP="00DB3264"/>
    <w:p w14:paraId="6488B26C" w14:textId="77777777" w:rsidR="00E53420" w:rsidRDefault="00E53420" w:rsidP="00DB3264"/>
    <w:p w14:paraId="38BB49EA" w14:textId="77777777" w:rsidR="00E53420" w:rsidRDefault="00E53420" w:rsidP="00DB3264"/>
    <w:p w14:paraId="22368042" w14:textId="77777777" w:rsidR="00E53420" w:rsidRDefault="00E53420" w:rsidP="00DB3264"/>
    <w:p w14:paraId="67E5142F" w14:textId="77777777" w:rsidR="00E53420" w:rsidRDefault="00E53420" w:rsidP="00DB3264"/>
    <w:p w14:paraId="2BC2DD77" w14:textId="77777777" w:rsidR="00E53420" w:rsidRDefault="00E53420" w:rsidP="00DB3264"/>
    <w:p w14:paraId="676F505E" w14:textId="77777777" w:rsidR="00E53420" w:rsidRDefault="00E53420" w:rsidP="00DB3264"/>
    <w:p w14:paraId="728CD829" w14:textId="77777777" w:rsidR="00E53420" w:rsidRDefault="00E53420" w:rsidP="00DB3264"/>
    <w:p w14:paraId="28752EC2" w14:textId="77777777" w:rsidR="00E53420" w:rsidRDefault="00E53420" w:rsidP="00DB3264"/>
    <w:p w14:paraId="10CAE1A7" w14:textId="77777777" w:rsidR="00E53420" w:rsidRPr="00DB3264" w:rsidRDefault="00E53420" w:rsidP="00DB3264"/>
    <w:p w14:paraId="48876FEB" w14:textId="31897E49" w:rsidR="00785563" w:rsidRDefault="00CA5A48" w:rsidP="00CA5A48">
      <w:pPr>
        <w:pStyle w:val="Heading1"/>
        <w:rPr>
          <w:lang w:val="es-ES"/>
        </w:rPr>
      </w:pPr>
      <w:bookmarkStart w:id="69" w:name="_Toc90609654"/>
      <w:r>
        <w:rPr>
          <w:lang w:val="es-ES"/>
        </w:rPr>
        <w:lastRenderedPageBreak/>
        <w:t xml:space="preserve">Pruebas funcionales con </w:t>
      </w:r>
      <w:proofErr w:type="spellStart"/>
      <w:r>
        <w:rPr>
          <w:lang w:val="es-ES"/>
        </w:rPr>
        <w:t>Selenium</w:t>
      </w:r>
      <w:proofErr w:type="spellEnd"/>
      <w:r>
        <w:rPr>
          <w:lang w:val="es-ES"/>
        </w:rPr>
        <w:t xml:space="preserve"> IDE</w:t>
      </w:r>
      <w:bookmarkEnd w:id="69"/>
    </w:p>
    <w:p w14:paraId="33E0BB8F" w14:textId="77777777" w:rsidR="00C5115B" w:rsidRPr="00C5115B" w:rsidRDefault="00C5115B" w:rsidP="00C5115B">
      <w:pPr>
        <w:rPr>
          <w:lang w:val="es-ES"/>
        </w:rPr>
      </w:pPr>
    </w:p>
    <w:p w14:paraId="10FDDC87" w14:textId="65B5081B" w:rsidR="002B0973" w:rsidRDefault="002B0973" w:rsidP="0050781D">
      <w:pPr>
        <w:pStyle w:val="Heading2"/>
      </w:pPr>
      <w:bookmarkStart w:id="70" w:name="_Toc90609655"/>
      <w:r>
        <w:t>Registrar Paciente</w:t>
      </w:r>
      <w:bookmarkEnd w:id="70"/>
    </w:p>
    <w:p w14:paraId="4C528473" w14:textId="77777777" w:rsidR="00C226A3" w:rsidRDefault="006E69E8" w:rsidP="00DC7D4F">
      <w:pPr>
        <w:jc w:val="center"/>
        <w:rPr>
          <w:lang w:val="es-ES"/>
        </w:rPr>
      </w:pPr>
      <w:r>
        <w:rPr>
          <w:lang w:val="es-ES"/>
        </w:rPr>
        <w:t>RP-001</w:t>
      </w:r>
      <w:r w:rsidR="00C226A3">
        <w:rPr>
          <w:lang w:val="es-ES"/>
        </w:rPr>
        <w:t>:</w:t>
      </w:r>
    </w:p>
    <w:p w14:paraId="2E274222" w14:textId="77777777" w:rsidR="00BD5A38" w:rsidRDefault="00897941" w:rsidP="0027311A">
      <w:pPr>
        <w:ind w:firstLine="0"/>
        <w:jc w:val="center"/>
        <w:rPr>
          <w:lang w:val="es-ES"/>
        </w:rPr>
      </w:pPr>
      <w:r>
        <w:rPr>
          <w:noProof/>
          <w:lang w:val="es-ES"/>
        </w:rPr>
        <w:drawing>
          <wp:inline distT="0" distB="0" distL="0" distR="0" wp14:anchorId="6C6BB6D8" wp14:editId="7B0DD45D">
            <wp:extent cx="5499398" cy="3157268"/>
            <wp:effectExtent l="0" t="0" r="6350" b="508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24190" cy="3171502"/>
                    </a:xfrm>
                    <a:prstGeom prst="rect">
                      <a:avLst/>
                    </a:prstGeom>
                  </pic:spPr>
                </pic:pic>
              </a:graphicData>
            </a:graphic>
          </wp:inline>
        </w:drawing>
      </w:r>
    </w:p>
    <w:p w14:paraId="1CFE808A" w14:textId="12CDF118" w:rsidR="00A62CB0" w:rsidRDefault="00AA5514" w:rsidP="00DC7D4F">
      <w:pPr>
        <w:jc w:val="center"/>
        <w:rPr>
          <w:lang w:val="es-ES"/>
        </w:rPr>
      </w:pPr>
      <w:r>
        <w:rPr>
          <w:noProof/>
          <w:lang w:val="es-ES"/>
        </w:rPr>
        <w:drawing>
          <wp:inline distT="0" distB="0" distL="0" distR="0" wp14:anchorId="69609452" wp14:editId="0C8C2292">
            <wp:extent cx="3384516" cy="3623095"/>
            <wp:effectExtent l="0" t="0" r="6985"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449699" cy="3692872"/>
                    </a:xfrm>
                    <a:prstGeom prst="rect">
                      <a:avLst/>
                    </a:prstGeom>
                  </pic:spPr>
                </pic:pic>
              </a:graphicData>
            </a:graphic>
          </wp:inline>
        </w:drawing>
      </w:r>
    </w:p>
    <w:p w14:paraId="55A069CF" w14:textId="01061016" w:rsidR="00A62CB0" w:rsidRDefault="00A62CB0" w:rsidP="00DC7D4F">
      <w:pPr>
        <w:jc w:val="center"/>
        <w:rPr>
          <w:lang w:val="es-ES"/>
        </w:rPr>
      </w:pPr>
      <w:r>
        <w:rPr>
          <w:lang w:val="es-ES"/>
        </w:rPr>
        <w:lastRenderedPageBreak/>
        <w:t>RP-002:</w:t>
      </w:r>
      <w:r w:rsidR="006772D7" w:rsidRPr="006772D7">
        <w:rPr>
          <w:noProof/>
          <w:lang w:val="es-ES"/>
        </w:rPr>
        <w:t xml:space="preserve"> </w:t>
      </w:r>
      <w:r w:rsidR="006772D7">
        <w:rPr>
          <w:noProof/>
          <w:lang w:val="es-ES"/>
        </w:rPr>
        <w:drawing>
          <wp:inline distT="0" distB="0" distL="0" distR="0" wp14:anchorId="1CF657A3" wp14:editId="3AF38200">
            <wp:extent cx="5491373" cy="3304515"/>
            <wp:effectExtent l="0" t="0" r="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34200" cy="3330287"/>
                    </a:xfrm>
                    <a:prstGeom prst="rect">
                      <a:avLst/>
                    </a:prstGeom>
                  </pic:spPr>
                </pic:pic>
              </a:graphicData>
            </a:graphic>
          </wp:inline>
        </w:drawing>
      </w:r>
    </w:p>
    <w:p w14:paraId="78536C8F" w14:textId="2D5B01AA" w:rsidR="00A62CB0" w:rsidRDefault="00A62CB0" w:rsidP="00A62CB0">
      <w:pPr>
        <w:rPr>
          <w:lang w:val="es-ES"/>
        </w:rPr>
      </w:pPr>
    </w:p>
    <w:p w14:paraId="12FA0F7A" w14:textId="6819F2CD" w:rsidR="00A62CB0" w:rsidRDefault="00AF05F2" w:rsidP="0027311A">
      <w:pPr>
        <w:jc w:val="center"/>
        <w:rPr>
          <w:lang w:val="es-ES"/>
        </w:rPr>
      </w:pPr>
      <w:r>
        <w:rPr>
          <w:noProof/>
          <w:lang w:val="es-ES"/>
        </w:rPr>
        <w:lastRenderedPageBreak/>
        <w:drawing>
          <wp:inline distT="0" distB="0" distL="0" distR="0" wp14:anchorId="55D75407" wp14:editId="7E3F0FC3">
            <wp:extent cx="5055149" cy="5279366"/>
            <wp:effectExtent l="0" t="0" r="0" b="0"/>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074102" cy="5299159"/>
                    </a:xfrm>
                    <a:prstGeom prst="rect">
                      <a:avLst/>
                    </a:prstGeom>
                  </pic:spPr>
                </pic:pic>
              </a:graphicData>
            </a:graphic>
          </wp:inline>
        </w:drawing>
      </w:r>
    </w:p>
    <w:p w14:paraId="5DAF669D" w14:textId="52234382" w:rsidR="00C72AEA" w:rsidRPr="009C3E24" w:rsidRDefault="006772D7" w:rsidP="00DC7D4F">
      <w:pPr>
        <w:jc w:val="center"/>
        <w:rPr>
          <w:lang w:val="en-US"/>
        </w:rPr>
      </w:pPr>
      <w:r>
        <w:rPr>
          <w:lang w:val="es-ES"/>
        </w:rPr>
        <w:lastRenderedPageBreak/>
        <w:t>RP-003:</w:t>
      </w:r>
      <w:r w:rsidR="00366270">
        <w:rPr>
          <w:noProof/>
          <w:lang w:val="es-ES"/>
        </w:rPr>
        <w:drawing>
          <wp:inline distT="0" distB="0" distL="0" distR="0" wp14:anchorId="422FBEB1" wp14:editId="35ABBB26">
            <wp:extent cx="5020573" cy="3236844"/>
            <wp:effectExtent l="0" t="0" r="8890" b="1905"/>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20573" cy="3236844"/>
                    </a:xfrm>
                    <a:prstGeom prst="rect">
                      <a:avLst/>
                    </a:prstGeom>
                  </pic:spPr>
                </pic:pic>
              </a:graphicData>
            </a:graphic>
          </wp:inline>
        </w:drawing>
      </w:r>
      <w:r w:rsidR="00AF2D66">
        <w:rPr>
          <w:noProof/>
          <w:lang w:val="es-ES"/>
        </w:rPr>
        <w:drawing>
          <wp:inline distT="0" distB="0" distL="0" distR="0" wp14:anchorId="54EE16DD" wp14:editId="3E7DB80C">
            <wp:extent cx="4490519" cy="4246126"/>
            <wp:effectExtent l="0" t="0" r="5715" b="0"/>
            <wp:docPr id="12" name="Picture 1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503304" cy="4258215"/>
                    </a:xfrm>
                    <a:prstGeom prst="rect">
                      <a:avLst/>
                    </a:prstGeom>
                  </pic:spPr>
                </pic:pic>
              </a:graphicData>
            </a:graphic>
          </wp:inline>
        </w:drawing>
      </w:r>
    </w:p>
    <w:p w14:paraId="7E03B55A" w14:textId="47359DCE" w:rsidR="00C72AEA" w:rsidRDefault="00C72AEA" w:rsidP="00DC7D4F">
      <w:pPr>
        <w:jc w:val="center"/>
        <w:rPr>
          <w:lang w:val="en-US"/>
        </w:rPr>
      </w:pPr>
      <w:r w:rsidRPr="00C72AEA">
        <w:rPr>
          <w:lang w:val="en-US"/>
        </w:rPr>
        <w:lastRenderedPageBreak/>
        <w:t>RP-004:</w:t>
      </w:r>
      <w:r w:rsidR="0098363C">
        <w:rPr>
          <w:noProof/>
          <w:lang w:val="en-US"/>
        </w:rPr>
        <w:drawing>
          <wp:inline distT="0" distB="0" distL="0" distR="0" wp14:anchorId="6EF3D0E2" wp14:editId="2ABF0FB7">
            <wp:extent cx="5612130" cy="3752850"/>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612130" cy="3752850"/>
                    </a:xfrm>
                    <a:prstGeom prst="rect">
                      <a:avLst/>
                    </a:prstGeom>
                  </pic:spPr>
                </pic:pic>
              </a:graphicData>
            </a:graphic>
          </wp:inline>
        </w:drawing>
      </w:r>
    </w:p>
    <w:p w14:paraId="39518C1E" w14:textId="53D17847" w:rsidR="00DC7D4F" w:rsidRPr="00C72AEA" w:rsidRDefault="004829F5" w:rsidP="00DC7D4F">
      <w:pPr>
        <w:jc w:val="center"/>
        <w:rPr>
          <w:noProof/>
          <w:lang w:val="en-US"/>
        </w:rPr>
      </w:pPr>
      <w:r>
        <w:rPr>
          <w:noProof/>
          <w:lang w:val="en-US"/>
        </w:rPr>
        <w:drawing>
          <wp:inline distT="0" distB="0" distL="0" distR="0" wp14:anchorId="260013D6" wp14:editId="7949163E">
            <wp:extent cx="3585172" cy="3972165"/>
            <wp:effectExtent l="0" t="0" r="0" b="317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607884" cy="3997328"/>
                    </a:xfrm>
                    <a:prstGeom prst="rect">
                      <a:avLst/>
                    </a:prstGeom>
                  </pic:spPr>
                </pic:pic>
              </a:graphicData>
            </a:graphic>
          </wp:inline>
        </w:drawing>
      </w:r>
    </w:p>
    <w:p w14:paraId="3775675D" w14:textId="1EB488B6" w:rsidR="00E97DEC" w:rsidRPr="00C72AEA" w:rsidRDefault="00C72AEA" w:rsidP="000F5D64">
      <w:pPr>
        <w:jc w:val="center"/>
        <w:rPr>
          <w:lang w:val="en-US"/>
        </w:rPr>
      </w:pPr>
      <w:r w:rsidRPr="00C72AEA">
        <w:rPr>
          <w:lang w:val="en-US"/>
        </w:rPr>
        <w:lastRenderedPageBreak/>
        <w:t>RP-005:</w:t>
      </w:r>
      <w:r w:rsidR="00C11B51">
        <w:rPr>
          <w:noProof/>
          <w:lang w:val="en-US"/>
        </w:rPr>
        <w:drawing>
          <wp:inline distT="0" distB="0" distL="0" distR="0" wp14:anchorId="6614FAB5" wp14:editId="02B1459D">
            <wp:extent cx="5612130" cy="398335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612130" cy="3983355"/>
                    </a:xfrm>
                    <a:prstGeom prst="rect">
                      <a:avLst/>
                    </a:prstGeom>
                  </pic:spPr>
                </pic:pic>
              </a:graphicData>
            </a:graphic>
          </wp:inline>
        </w:drawing>
      </w:r>
      <w:r w:rsidR="000F5D64">
        <w:rPr>
          <w:noProof/>
          <w:lang w:val="en-US"/>
        </w:rPr>
        <w:drawing>
          <wp:inline distT="0" distB="0" distL="0" distR="0" wp14:anchorId="514B8466" wp14:editId="3F9748D5">
            <wp:extent cx="3516319" cy="3920150"/>
            <wp:effectExtent l="0" t="0" r="1905" b="444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543865" cy="3950859"/>
                    </a:xfrm>
                    <a:prstGeom prst="rect">
                      <a:avLst/>
                    </a:prstGeom>
                  </pic:spPr>
                </pic:pic>
              </a:graphicData>
            </a:graphic>
          </wp:inline>
        </w:drawing>
      </w:r>
    </w:p>
    <w:p w14:paraId="69CF2A66" w14:textId="60D35373" w:rsidR="00C72AEA" w:rsidRDefault="00C72AEA" w:rsidP="00DC7D4F">
      <w:pPr>
        <w:jc w:val="center"/>
        <w:rPr>
          <w:lang w:val="en-US"/>
        </w:rPr>
      </w:pPr>
      <w:r w:rsidRPr="00C72AEA">
        <w:rPr>
          <w:lang w:val="en-US"/>
        </w:rPr>
        <w:lastRenderedPageBreak/>
        <w:t>RP-006:</w:t>
      </w:r>
      <w:r w:rsidR="005E2DA1">
        <w:rPr>
          <w:noProof/>
          <w:lang w:val="en-US"/>
        </w:rPr>
        <w:drawing>
          <wp:inline distT="0" distB="0" distL="0" distR="0" wp14:anchorId="26353FB1" wp14:editId="7FB0DBD1">
            <wp:extent cx="5612130" cy="3964940"/>
            <wp:effectExtent l="0" t="0" r="127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612130" cy="3964940"/>
                    </a:xfrm>
                    <a:prstGeom prst="rect">
                      <a:avLst/>
                    </a:prstGeom>
                  </pic:spPr>
                </pic:pic>
              </a:graphicData>
            </a:graphic>
          </wp:inline>
        </w:drawing>
      </w:r>
    </w:p>
    <w:p w14:paraId="461BBAFE" w14:textId="462BA050" w:rsidR="000F5D64" w:rsidRPr="00C72AEA" w:rsidRDefault="002524AC" w:rsidP="00DC7D4F">
      <w:pPr>
        <w:jc w:val="center"/>
        <w:rPr>
          <w:noProof/>
          <w:lang w:val="en-US"/>
        </w:rPr>
      </w:pPr>
      <w:r>
        <w:rPr>
          <w:noProof/>
          <w:lang w:val="en-US"/>
        </w:rPr>
        <w:drawing>
          <wp:inline distT="0" distB="0" distL="0" distR="0" wp14:anchorId="12B1E466" wp14:editId="0CD99704">
            <wp:extent cx="3466765" cy="3938258"/>
            <wp:effectExtent l="0" t="0" r="635"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489986" cy="3964637"/>
                    </a:xfrm>
                    <a:prstGeom prst="rect">
                      <a:avLst/>
                    </a:prstGeom>
                  </pic:spPr>
                </pic:pic>
              </a:graphicData>
            </a:graphic>
          </wp:inline>
        </w:drawing>
      </w:r>
    </w:p>
    <w:p w14:paraId="5C8D2275" w14:textId="6582B860" w:rsidR="00C72AEA" w:rsidRDefault="00C72AEA" w:rsidP="00DC7D4F">
      <w:pPr>
        <w:jc w:val="center"/>
        <w:rPr>
          <w:lang w:val="en-US"/>
        </w:rPr>
      </w:pPr>
      <w:r w:rsidRPr="00C72AEA">
        <w:rPr>
          <w:lang w:val="en-US"/>
        </w:rPr>
        <w:lastRenderedPageBreak/>
        <w:t>RP-007:</w:t>
      </w:r>
      <w:r w:rsidR="00A82479">
        <w:rPr>
          <w:noProof/>
          <w:lang w:val="en-US"/>
        </w:rPr>
        <w:drawing>
          <wp:inline distT="0" distB="0" distL="0" distR="0" wp14:anchorId="62E82665" wp14:editId="76CC440D">
            <wp:extent cx="5612130" cy="3860800"/>
            <wp:effectExtent l="0" t="0" r="127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612130" cy="3860800"/>
                    </a:xfrm>
                    <a:prstGeom prst="rect">
                      <a:avLst/>
                    </a:prstGeom>
                  </pic:spPr>
                </pic:pic>
              </a:graphicData>
            </a:graphic>
          </wp:inline>
        </w:drawing>
      </w:r>
    </w:p>
    <w:p w14:paraId="3D0B92ED" w14:textId="516A4FA2" w:rsidR="0098362E" w:rsidRPr="00C72AEA" w:rsidRDefault="00A06461" w:rsidP="00DC7D4F">
      <w:pPr>
        <w:jc w:val="center"/>
        <w:rPr>
          <w:noProof/>
          <w:lang w:val="en-US"/>
        </w:rPr>
      </w:pPr>
      <w:r>
        <w:rPr>
          <w:noProof/>
          <w:lang w:val="en-US"/>
        </w:rPr>
        <w:drawing>
          <wp:inline distT="0" distB="0" distL="0" distR="0" wp14:anchorId="7643FF88" wp14:editId="08C69B1B">
            <wp:extent cx="3460129" cy="4065006"/>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481199" cy="4089759"/>
                    </a:xfrm>
                    <a:prstGeom prst="rect">
                      <a:avLst/>
                    </a:prstGeom>
                  </pic:spPr>
                </pic:pic>
              </a:graphicData>
            </a:graphic>
          </wp:inline>
        </w:drawing>
      </w:r>
    </w:p>
    <w:p w14:paraId="15A3BB2B" w14:textId="0DFCD8DC" w:rsidR="00A06461" w:rsidRPr="00C72AEA" w:rsidRDefault="00C72AEA" w:rsidP="00D30CED">
      <w:pPr>
        <w:jc w:val="center"/>
        <w:rPr>
          <w:lang w:val="en-US"/>
        </w:rPr>
      </w:pPr>
      <w:r w:rsidRPr="00C72AEA">
        <w:rPr>
          <w:lang w:val="en-US"/>
        </w:rPr>
        <w:lastRenderedPageBreak/>
        <w:t>RP-008:</w:t>
      </w:r>
      <w:r w:rsidR="003263D7">
        <w:rPr>
          <w:noProof/>
          <w:lang w:val="en-US"/>
        </w:rPr>
        <w:drawing>
          <wp:inline distT="0" distB="0" distL="0" distR="0" wp14:anchorId="29E15F31" wp14:editId="4CB0D83E">
            <wp:extent cx="5612130" cy="3886200"/>
            <wp:effectExtent l="0" t="0" r="127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612130" cy="3886200"/>
                    </a:xfrm>
                    <a:prstGeom prst="rect">
                      <a:avLst/>
                    </a:prstGeom>
                  </pic:spPr>
                </pic:pic>
              </a:graphicData>
            </a:graphic>
          </wp:inline>
        </w:drawing>
      </w:r>
      <w:r w:rsidR="00C803D6">
        <w:rPr>
          <w:noProof/>
          <w:lang w:val="en-US"/>
        </w:rPr>
        <w:drawing>
          <wp:inline distT="0" distB="0" distL="0" distR="0" wp14:anchorId="517A6DD2" wp14:editId="1C8CF700">
            <wp:extent cx="3713686" cy="4146487"/>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744406" cy="4180788"/>
                    </a:xfrm>
                    <a:prstGeom prst="rect">
                      <a:avLst/>
                    </a:prstGeom>
                  </pic:spPr>
                </pic:pic>
              </a:graphicData>
            </a:graphic>
          </wp:inline>
        </w:drawing>
      </w:r>
    </w:p>
    <w:p w14:paraId="1393D4E4" w14:textId="2068D352" w:rsidR="00D30CED" w:rsidRPr="00C72AEA" w:rsidRDefault="00C72AEA" w:rsidP="00D30CED">
      <w:pPr>
        <w:jc w:val="center"/>
        <w:rPr>
          <w:lang w:val="en-US"/>
        </w:rPr>
      </w:pPr>
      <w:r w:rsidRPr="00C72AEA">
        <w:rPr>
          <w:lang w:val="en-US"/>
        </w:rPr>
        <w:lastRenderedPageBreak/>
        <w:t>RP-00</w:t>
      </w:r>
      <w:r>
        <w:rPr>
          <w:lang w:val="en-US"/>
        </w:rPr>
        <w:t>9</w:t>
      </w:r>
      <w:r w:rsidRPr="00C72AEA">
        <w:rPr>
          <w:lang w:val="en-US"/>
        </w:rPr>
        <w:t>:</w:t>
      </w:r>
      <w:r w:rsidR="004E19E5">
        <w:rPr>
          <w:noProof/>
          <w:lang w:val="en-US"/>
        </w:rPr>
        <w:drawing>
          <wp:inline distT="0" distB="0" distL="0" distR="0" wp14:anchorId="43A6A91E" wp14:editId="24468561">
            <wp:extent cx="5612130" cy="3743325"/>
            <wp:effectExtent l="0" t="0" r="127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612130" cy="3743325"/>
                    </a:xfrm>
                    <a:prstGeom prst="rect">
                      <a:avLst/>
                    </a:prstGeom>
                  </pic:spPr>
                </pic:pic>
              </a:graphicData>
            </a:graphic>
          </wp:inline>
        </w:drawing>
      </w:r>
      <w:r w:rsidR="00B828A8">
        <w:rPr>
          <w:noProof/>
          <w:lang w:val="en-US"/>
        </w:rPr>
        <w:drawing>
          <wp:inline distT="0" distB="0" distL="0" distR="0" wp14:anchorId="707FAE74" wp14:editId="0C4D0804">
            <wp:extent cx="4292626" cy="4300396"/>
            <wp:effectExtent l="0" t="0" r="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312079" cy="4319884"/>
                    </a:xfrm>
                    <a:prstGeom prst="rect">
                      <a:avLst/>
                    </a:prstGeom>
                  </pic:spPr>
                </pic:pic>
              </a:graphicData>
            </a:graphic>
          </wp:inline>
        </w:drawing>
      </w:r>
    </w:p>
    <w:p w14:paraId="2AB07430" w14:textId="4126D2BC" w:rsidR="00C72AEA" w:rsidRPr="00C72AEA" w:rsidRDefault="00C72AEA" w:rsidP="00DC7D4F">
      <w:pPr>
        <w:jc w:val="center"/>
        <w:rPr>
          <w:noProof/>
          <w:lang w:val="en-US"/>
        </w:rPr>
      </w:pPr>
      <w:r w:rsidRPr="00C72AEA">
        <w:rPr>
          <w:lang w:val="en-US"/>
        </w:rPr>
        <w:lastRenderedPageBreak/>
        <w:t>RP-010:</w:t>
      </w:r>
      <w:r w:rsidR="005843CB">
        <w:rPr>
          <w:noProof/>
          <w:lang w:val="en-US"/>
        </w:rPr>
        <w:drawing>
          <wp:inline distT="0" distB="0" distL="0" distR="0" wp14:anchorId="3E2B7BF3" wp14:editId="1819FD08">
            <wp:extent cx="5612130" cy="4025265"/>
            <wp:effectExtent l="0" t="0" r="127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612130" cy="4025265"/>
                    </a:xfrm>
                    <a:prstGeom prst="rect">
                      <a:avLst/>
                    </a:prstGeom>
                  </pic:spPr>
                </pic:pic>
              </a:graphicData>
            </a:graphic>
          </wp:inline>
        </w:drawing>
      </w:r>
      <w:r w:rsidR="00D03378">
        <w:rPr>
          <w:noProof/>
          <w:lang w:val="en-US"/>
        </w:rPr>
        <w:drawing>
          <wp:inline distT="0" distB="0" distL="0" distR="0" wp14:anchorId="2AC06A92" wp14:editId="13336081">
            <wp:extent cx="3283405" cy="4019738"/>
            <wp:effectExtent l="0" t="0" r="635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301532" cy="4041930"/>
                    </a:xfrm>
                    <a:prstGeom prst="rect">
                      <a:avLst/>
                    </a:prstGeom>
                  </pic:spPr>
                </pic:pic>
              </a:graphicData>
            </a:graphic>
          </wp:inline>
        </w:drawing>
      </w:r>
    </w:p>
    <w:p w14:paraId="2BA065CD" w14:textId="669993D5" w:rsidR="00C72AEA" w:rsidRPr="00C72AEA" w:rsidRDefault="00C72AEA" w:rsidP="00DC7D4F">
      <w:pPr>
        <w:jc w:val="center"/>
        <w:rPr>
          <w:noProof/>
          <w:lang w:val="en-US"/>
        </w:rPr>
      </w:pPr>
      <w:r w:rsidRPr="00C72AEA">
        <w:rPr>
          <w:lang w:val="en-US"/>
        </w:rPr>
        <w:lastRenderedPageBreak/>
        <w:t>RP-011:</w:t>
      </w:r>
      <w:r w:rsidR="002C010F">
        <w:rPr>
          <w:noProof/>
          <w:lang w:val="en-US"/>
        </w:rPr>
        <w:t xml:space="preserve"> </w:t>
      </w:r>
      <w:r w:rsidR="003C11CD">
        <w:rPr>
          <w:noProof/>
          <w:lang w:val="en-US"/>
        </w:rPr>
        <w:drawing>
          <wp:inline distT="0" distB="0" distL="0" distR="0" wp14:anchorId="50274CEE" wp14:editId="0BCE8260">
            <wp:extent cx="5612130" cy="3841750"/>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612130" cy="3841750"/>
                    </a:xfrm>
                    <a:prstGeom prst="rect">
                      <a:avLst/>
                    </a:prstGeom>
                  </pic:spPr>
                </pic:pic>
              </a:graphicData>
            </a:graphic>
          </wp:inline>
        </w:drawing>
      </w:r>
      <w:r w:rsidR="002C010F">
        <w:rPr>
          <w:noProof/>
          <w:lang w:val="en-US"/>
        </w:rPr>
        <w:drawing>
          <wp:inline distT="0" distB="0" distL="0" distR="0" wp14:anchorId="2CC93E94" wp14:editId="6814CEAB">
            <wp:extent cx="3883711" cy="4191754"/>
            <wp:effectExtent l="0" t="0" r="254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920984" cy="4231983"/>
                    </a:xfrm>
                    <a:prstGeom prst="rect">
                      <a:avLst/>
                    </a:prstGeom>
                  </pic:spPr>
                </pic:pic>
              </a:graphicData>
            </a:graphic>
          </wp:inline>
        </w:drawing>
      </w:r>
    </w:p>
    <w:p w14:paraId="31407592" w14:textId="0D1A6F22" w:rsidR="00C72AEA" w:rsidRPr="00C72AEA" w:rsidRDefault="00C72AEA" w:rsidP="00DC7D4F">
      <w:pPr>
        <w:jc w:val="center"/>
        <w:rPr>
          <w:noProof/>
          <w:lang w:val="en-US"/>
        </w:rPr>
      </w:pPr>
      <w:r w:rsidRPr="00C72AEA">
        <w:rPr>
          <w:lang w:val="en-US"/>
        </w:rPr>
        <w:lastRenderedPageBreak/>
        <w:t>RP-012:</w:t>
      </w:r>
      <w:r w:rsidR="00FE1D06">
        <w:rPr>
          <w:noProof/>
          <w:lang w:val="en-US"/>
        </w:rPr>
        <w:drawing>
          <wp:inline distT="0" distB="0" distL="0" distR="0" wp14:anchorId="5721E475" wp14:editId="5F1C38AA">
            <wp:extent cx="5612130" cy="3683000"/>
            <wp:effectExtent l="0" t="0" r="127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612130" cy="3683000"/>
                    </a:xfrm>
                    <a:prstGeom prst="rect">
                      <a:avLst/>
                    </a:prstGeom>
                  </pic:spPr>
                </pic:pic>
              </a:graphicData>
            </a:graphic>
          </wp:inline>
        </w:drawing>
      </w:r>
      <w:r w:rsidR="00D43DDE">
        <w:rPr>
          <w:noProof/>
          <w:lang w:val="en-US"/>
        </w:rPr>
        <w:drawing>
          <wp:inline distT="0" distB="0" distL="0" distR="0" wp14:anchorId="040999C8" wp14:editId="51D8BC1C">
            <wp:extent cx="4650986" cy="4309450"/>
            <wp:effectExtent l="0" t="0" r="0" b="0"/>
            <wp:docPr id="38" name="Picture 3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4681587" cy="4337804"/>
                    </a:xfrm>
                    <a:prstGeom prst="rect">
                      <a:avLst/>
                    </a:prstGeom>
                  </pic:spPr>
                </pic:pic>
              </a:graphicData>
            </a:graphic>
          </wp:inline>
        </w:drawing>
      </w:r>
    </w:p>
    <w:p w14:paraId="2C7FEEB8" w14:textId="4A2627D2" w:rsidR="00C72AEA" w:rsidRPr="00373E43" w:rsidRDefault="00C72AEA" w:rsidP="00DC7D4F">
      <w:pPr>
        <w:jc w:val="center"/>
        <w:rPr>
          <w:lang w:val="es-419"/>
        </w:rPr>
      </w:pPr>
      <w:r w:rsidRPr="00373E43">
        <w:rPr>
          <w:lang w:val="es-419"/>
        </w:rPr>
        <w:lastRenderedPageBreak/>
        <w:t>RP-013:</w:t>
      </w:r>
      <w:r w:rsidR="005B1C90">
        <w:rPr>
          <w:noProof/>
          <w:lang w:val="en-US"/>
        </w:rPr>
        <w:drawing>
          <wp:inline distT="0" distB="0" distL="0" distR="0" wp14:anchorId="51B50008" wp14:editId="6E561EA2">
            <wp:extent cx="5612130" cy="3507105"/>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612130" cy="3507105"/>
                    </a:xfrm>
                    <a:prstGeom prst="rect">
                      <a:avLst/>
                    </a:prstGeom>
                  </pic:spPr>
                </pic:pic>
              </a:graphicData>
            </a:graphic>
          </wp:inline>
        </w:drawing>
      </w:r>
      <w:r w:rsidR="00B04DC1">
        <w:rPr>
          <w:noProof/>
          <w:lang w:val="en-US"/>
        </w:rPr>
        <w:drawing>
          <wp:inline distT="0" distB="0" distL="0" distR="0" wp14:anchorId="1C973FD0" wp14:editId="39C6B5D0">
            <wp:extent cx="3576119" cy="4519716"/>
            <wp:effectExtent l="0" t="0" r="5715" b="1905"/>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596566" cy="4545559"/>
                    </a:xfrm>
                    <a:prstGeom prst="rect">
                      <a:avLst/>
                    </a:prstGeom>
                  </pic:spPr>
                </pic:pic>
              </a:graphicData>
            </a:graphic>
          </wp:inline>
        </w:drawing>
      </w:r>
    </w:p>
    <w:p w14:paraId="55D513AE" w14:textId="77777777" w:rsidR="00335993" w:rsidRPr="00373E43" w:rsidRDefault="00C72AEA" w:rsidP="00C63856">
      <w:pPr>
        <w:ind w:firstLine="0"/>
        <w:jc w:val="center"/>
        <w:rPr>
          <w:lang w:val="es-419"/>
        </w:rPr>
      </w:pPr>
      <w:r w:rsidRPr="00373E43">
        <w:rPr>
          <w:lang w:val="es-419"/>
        </w:rPr>
        <w:lastRenderedPageBreak/>
        <w:t>RP-014:</w:t>
      </w:r>
      <w:r w:rsidR="00250C7A">
        <w:rPr>
          <w:noProof/>
          <w:lang w:val="en-US"/>
        </w:rPr>
        <w:drawing>
          <wp:inline distT="0" distB="0" distL="0" distR="0" wp14:anchorId="3139609C" wp14:editId="17EE7990">
            <wp:extent cx="5612130" cy="3594100"/>
            <wp:effectExtent l="0" t="0" r="127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612130" cy="3594100"/>
                    </a:xfrm>
                    <a:prstGeom prst="rect">
                      <a:avLst/>
                    </a:prstGeom>
                  </pic:spPr>
                </pic:pic>
              </a:graphicData>
            </a:graphic>
          </wp:inline>
        </w:drawing>
      </w:r>
      <w:r w:rsidR="007E7590">
        <w:rPr>
          <w:noProof/>
          <w:lang w:val="en-US"/>
        </w:rPr>
        <w:drawing>
          <wp:inline distT="0" distB="0" distL="0" distR="0" wp14:anchorId="5ED4F158" wp14:editId="73F2EA5D">
            <wp:extent cx="3666654" cy="4330867"/>
            <wp:effectExtent l="0" t="0" r="381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671270" cy="4336319"/>
                    </a:xfrm>
                    <a:prstGeom prst="rect">
                      <a:avLst/>
                    </a:prstGeom>
                  </pic:spPr>
                </pic:pic>
              </a:graphicData>
            </a:graphic>
          </wp:inline>
        </w:drawing>
      </w:r>
    </w:p>
    <w:p w14:paraId="6A60DD30" w14:textId="7327A9FA" w:rsidR="00335993" w:rsidRPr="009C268D" w:rsidRDefault="00335993" w:rsidP="0050781D">
      <w:pPr>
        <w:pStyle w:val="Heading2"/>
      </w:pPr>
      <w:bookmarkStart w:id="71" w:name="_Toc90609656"/>
      <w:r w:rsidRPr="009C268D">
        <w:lastRenderedPageBreak/>
        <w:t>Iniciar sesión</w:t>
      </w:r>
      <w:bookmarkEnd w:id="71"/>
    </w:p>
    <w:p w14:paraId="2112789E" w14:textId="72229DC3" w:rsidR="00335993" w:rsidRPr="009C268D" w:rsidRDefault="00335993" w:rsidP="00335993">
      <w:pPr>
        <w:jc w:val="center"/>
      </w:pPr>
      <w:r w:rsidRPr="009C268D">
        <w:t>IS-001:</w:t>
      </w:r>
      <w:r w:rsidR="001A7AC5" w:rsidRPr="009C268D">
        <w:t xml:space="preserve"> </w:t>
      </w:r>
      <w:r w:rsidR="001A7AC5" w:rsidRPr="001A7AC5">
        <w:rPr>
          <w:lang w:val="es-ES"/>
        </w:rPr>
        <w:drawing>
          <wp:inline distT="0" distB="0" distL="0" distR="0" wp14:anchorId="04321C0C" wp14:editId="2D5E65E1">
            <wp:extent cx="5612130" cy="3723005"/>
            <wp:effectExtent l="0" t="0" r="127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3"/>
                    <a:stretch>
                      <a:fillRect/>
                    </a:stretch>
                  </pic:blipFill>
                  <pic:spPr>
                    <a:xfrm>
                      <a:off x="0" y="0"/>
                      <a:ext cx="5612130" cy="3723005"/>
                    </a:xfrm>
                    <a:prstGeom prst="rect">
                      <a:avLst/>
                    </a:prstGeom>
                  </pic:spPr>
                </pic:pic>
              </a:graphicData>
            </a:graphic>
          </wp:inline>
        </w:drawing>
      </w:r>
      <w:r w:rsidR="0018044A">
        <w:rPr>
          <w:noProof/>
          <w:lang w:val="es-419"/>
        </w:rPr>
        <w:drawing>
          <wp:inline distT="0" distB="0" distL="0" distR="0" wp14:anchorId="350B4783" wp14:editId="61BC9E93">
            <wp:extent cx="5124262" cy="3056120"/>
            <wp:effectExtent l="0" t="0" r="0" b="508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134010" cy="3061934"/>
                    </a:xfrm>
                    <a:prstGeom prst="rect">
                      <a:avLst/>
                    </a:prstGeom>
                  </pic:spPr>
                </pic:pic>
              </a:graphicData>
            </a:graphic>
          </wp:inline>
        </w:drawing>
      </w:r>
    </w:p>
    <w:p w14:paraId="0586B472" w14:textId="77777777" w:rsidR="0018044A" w:rsidRPr="009C268D" w:rsidRDefault="0018044A" w:rsidP="00335993">
      <w:pPr>
        <w:jc w:val="center"/>
      </w:pPr>
    </w:p>
    <w:p w14:paraId="78B67D36" w14:textId="77777777" w:rsidR="0018044A" w:rsidRPr="009C268D" w:rsidRDefault="0018044A" w:rsidP="00335993">
      <w:pPr>
        <w:jc w:val="center"/>
      </w:pPr>
    </w:p>
    <w:p w14:paraId="53EB56D6" w14:textId="77777777" w:rsidR="0018044A" w:rsidRPr="009C268D" w:rsidRDefault="0018044A" w:rsidP="00335993">
      <w:pPr>
        <w:jc w:val="center"/>
      </w:pPr>
    </w:p>
    <w:p w14:paraId="2E9F6A90" w14:textId="0B22BEA2" w:rsidR="00335993" w:rsidRPr="00EE3087" w:rsidRDefault="00335993" w:rsidP="00335993">
      <w:pPr>
        <w:jc w:val="center"/>
        <w:rPr>
          <w:lang w:val="en-US"/>
        </w:rPr>
      </w:pPr>
      <w:r w:rsidRPr="00EE3087">
        <w:rPr>
          <w:lang w:val="en-US"/>
        </w:rPr>
        <w:lastRenderedPageBreak/>
        <w:t>IS-00</w:t>
      </w:r>
      <w:r w:rsidR="00A613A3" w:rsidRPr="00EE3087">
        <w:rPr>
          <w:lang w:val="en-US"/>
        </w:rPr>
        <w:t>2</w:t>
      </w:r>
      <w:r w:rsidRPr="00EE3087">
        <w:rPr>
          <w:lang w:val="en-US"/>
        </w:rPr>
        <w:t>:</w:t>
      </w:r>
      <w:r w:rsidR="00D70713">
        <w:rPr>
          <w:noProof/>
          <w:lang w:val="en-US"/>
        </w:rPr>
        <w:drawing>
          <wp:inline distT="0" distB="0" distL="0" distR="0" wp14:anchorId="0E89CCC8" wp14:editId="054A6C02">
            <wp:extent cx="5612130" cy="3167380"/>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612130" cy="3167380"/>
                    </a:xfrm>
                    <a:prstGeom prst="rect">
                      <a:avLst/>
                    </a:prstGeom>
                  </pic:spPr>
                </pic:pic>
              </a:graphicData>
            </a:graphic>
          </wp:inline>
        </w:drawing>
      </w:r>
      <w:r w:rsidR="007B6A67">
        <w:rPr>
          <w:noProof/>
          <w:lang w:val="en-US"/>
        </w:rPr>
        <w:drawing>
          <wp:inline distT="0" distB="0" distL="0" distR="0" wp14:anchorId="0610A383" wp14:editId="45A31F09">
            <wp:extent cx="4553893" cy="2545398"/>
            <wp:effectExtent l="0" t="0" r="5715"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571670" cy="2555334"/>
                    </a:xfrm>
                    <a:prstGeom prst="rect">
                      <a:avLst/>
                    </a:prstGeom>
                  </pic:spPr>
                </pic:pic>
              </a:graphicData>
            </a:graphic>
          </wp:inline>
        </w:drawing>
      </w:r>
    </w:p>
    <w:p w14:paraId="45A26EC7" w14:textId="77777777" w:rsidR="007B6A67" w:rsidRDefault="007B6A67" w:rsidP="00A613A3">
      <w:pPr>
        <w:jc w:val="center"/>
        <w:rPr>
          <w:lang w:val="en-US"/>
        </w:rPr>
      </w:pPr>
    </w:p>
    <w:p w14:paraId="774C15DE" w14:textId="77777777" w:rsidR="007B6A67" w:rsidRDefault="007B6A67" w:rsidP="00A613A3">
      <w:pPr>
        <w:jc w:val="center"/>
        <w:rPr>
          <w:lang w:val="en-US"/>
        </w:rPr>
      </w:pPr>
    </w:p>
    <w:p w14:paraId="593DBA5B" w14:textId="77777777" w:rsidR="007B6A67" w:rsidRDefault="007B6A67" w:rsidP="00A613A3">
      <w:pPr>
        <w:jc w:val="center"/>
        <w:rPr>
          <w:lang w:val="en-US"/>
        </w:rPr>
      </w:pPr>
    </w:p>
    <w:p w14:paraId="4EC55F48" w14:textId="77777777" w:rsidR="007B6A67" w:rsidRDefault="007B6A67" w:rsidP="00A613A3">
      <w:pPr>
        <w:jc w:val="center"/>
        <w:rPr>
          <w:lang w:val="en-US"/>
        </w:rPr>
      </w:pPr>
    </w:p>
    <w:p w14:paraId="21DDC2DC" w14:textId="77777777" w:rsidR="007B6A67" w:rsidRDefault="007B6A67" w:rsidP="00A613A3">
      <w:pPr>
        <w:jc w:val="center"/>
        <w:rPr>
          <w:lang w:val="en-US"/>
        </w:rPr>
      </w:pPr>
    </w:p>
    <w:p w14:paraId="5240EB23" w14:textId="77777777" w:rsidR="007B6A67" w:rsidRDefault="007B6A67" w:rsidP="00A613A3">
      <w:pPr>
        <w:jc w:val="center"/>
        <w:rPr>
          <w:lang w:val="en-US"/>
        </w:rPr>
      </w:pPr>
    </w:p>
    <w:p w14:paraId="774399B0" w14:textId="77777777" w:rsidR="007B6A67" w:rsidRDefault="007B6A67" w:rsidP="00A613A3">
      <w:pPr>
        <w:jc w:val="center"/>
        <w:rPr>
          <w:lang w:val="en-US"/>
        </w:rPr>
      </w:pPr>
    </w:p>
    <w:p w14:paraId="00C858F0" w14:textId="77777777" w:rsidR="007B6A67" w:rsidRDefault="007B6A67" w:rsidP="00A613A3">
      <w:pPr>
        <w:jc w:val="center"/>
        <w:rPr>
          <w:lang w:val="en-US"/>
        </w:rPr>
      </w:pPr>
    </w:p>
    <w:p w14:paraId="0DD1E8CC" w14:textId="7C8E9C07" w:rsidR="00335993" w:rsidRPr="00A114DB" w:rsidRDefault="00A613A3" w:rsidP="00A613A3">
      <w:pPr>
        <w:jc w:val="center"/>
        <w:rPr>
          <w:lang w:val="en-US"/>
        </w:rPr>
      </w:pPr>
      <w:r w:rsidRPr="00373E43">
        <w:rPr>
          <w:lang w:val="en-US"/>
        </w:rPr>
        <w:lastRenderedPageBreak/>
        <w:t>IS-003:</w:t>
      </w:r>
      <w:r w:rsidR="00357C94">
        <w:rPr>
          <w:noProof/>
          <w:lang w:val="en-US"/>
        </w:rPr>
        <w:drawing>
          <wp:inline distT="0" distB="0" distL="0" distR="0" wp14:anchorId="1CC327F7" wp14:editId="2CEF936B">
            <wp:extent cx="5612130" cy="2747645"/>
            <wp:effectExtent l="0" t="0" r="1270" b="0"/>
            <wp:docPr id="49" name="Picture 49"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websit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612130" cy="2747645"/>
                    </a:xfrm>
                    <a:prstGeom prst="rect">
                      <a:avLst/>
                    </a:prstGeom>
                  </pic:spPr>
                </pic:pic>
              </a:graphicData>
            </a:graphic>
          </wp:inline>
        </w:drawing>
      </w:r>
      <w:r w:rsidR="00DD1BF9">
        <w:rPr>
          <w:noProof/>
          <w:lang w:val="en-US"/>
        </w:rPr>
        <w:drawing>
          <wp:inline distT="0" distB="0" distL="0" distR="0" wp14:anchorId="0604BA9F" wp14:editId="4DA1F7E4">
            <wp:extent cx="4517680" cy="2669306"/>
            <wp:effectExtent l="0" t="0" r="381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530406" cy="2676825"/>
                    </a:xfrm>
                    <a:prstGeom prst="rect">
                      <a:avLst/>
                    </a:prstGeom>
                  </pic:spPr>
                </pic:pic>
              </a:graphicData>
            </a:graphic>
          </wp:inline>
        </w:drawing>
      </w:r>
    </w:p>
    <w:p w14:paraId="497510F8" w14:textId="77777777" w:rsidR="00DD1BF9" w:rsidRDefault="00DD1BF9" w:rsidP="00A613A3">
      <w:pPr>
        <w:jc w:val="center"/>
        <w:rPr>
          <w:lang w:val="en-US"/>
        </w:rPr>
      </w:pPr>
    </w:p>
    <w:p w14:paraId="73DD5A1A" w14:textId="77777777" w:rsidR="00DD1BF9" w:rsidRDefault="00DD1BF9" w:rsidP="00A613A3">
      <w:pPr>
        <w:jc w:val="center"/>
        <w:rPr>
          <w:lang w:val="en-US"/>
        </w:rPr>
      </w:pPr>
    </w:p>
    <w:p w14:paraId="7DB25F65" w14:textId="77777777" w:rsidR="00DD1BF9" w:rsidRDefault="00DD1BF9" w:rsidP="00A613A3">
      <w:pPr>
        <w:jc w:val="center"/>
        <w:rPr>
          <w:lang w:val="en-US"/>
        </w:rPr>
      </w:pPr>
    </w:p>
    <w:p w14:paraId="61F6C748" w14:textId="77777777" w:rsidR="00DD1BF9" w:rsidRDefault="00DD1BF9" w:rsidP="00A613A3">
      <w:pPr>
        <w:jc w:val="center"/>
        <w:rPr>
          <w:lang w:val="en-US"/>
        </w:rPr>
      </w:pPr>
    </w:p>
    <w:p w14:paraId="0BB686A5" w14:textId="77777777" w:rsidR="00DD1BF9" w:rsidRDefault="00DD1BF9" w:rsidP="00A613A3">
      <w:pPr>
        <w:jc w:val="center"/>
        <w:rPr>
          <w:lang w:val="en-US"/>
        </w:rPr>
      </w:pPr>
    </w:p>
    <w:p w14:paraId="750673AF" w14:textId="77777777" w:rsidR="00DD1BF9" w:rsidRDefault="00DD1BF9" w:rsidP="00A613A3">
      <w:pPr>
        <w:jc w:val="center"/>
        <w:rPr>
          <w:lang w:val="en-US"/>
        </w:rPr>
      </w:pPr>
    </w:p>
    <w:p w14:paraId="3BE62EE7" w14:textId="77777777" w:rsidR="00DD1BF9" w:rsidRDefault="00DD1BF9" w:rsidP="00A613A3">
      <w:pPr>
        <w:jc w:val="center"/>
        <w:rPr>
          <w:lang w:val="en-US"/>
        </w:rPr>
      </w:pPr>
    </w:p>
    <w:p w14:paraId="51DED058" w14:textId="77777777" w:rsidR="00DD1BF9" w:rsidRDefault="00DD1BF9" w:rsidP="00A613A3">
      <w:pPr>
        <w:jc w:val="center"/>
        <w:rPr>
          <w:lang w:val="en-US"/>
        </w:rPr>
      </w:pPr>
    </w:p>
    <w:p w14:paraId="4A80B476" w14:textId="77777777" w:rsidR="00DD1BF9" w:rsidRDefault="00DD1BF9" w:rsidP="00A613A3">
      <w:pPr>
        <w:jc w:val="center"/>
        <w:rPr>
          <w:lang w:val="en-US"/>
        </w:rPr>
      </w:pPr>
    </w:p>
    <w:p w14:paraId="42D4712A" w14:textId="74562C2D" w:rsidR="00A613A3" w:rsidRPr="00373E43" w:rsidRDefault="00A613A3" w:rsidP="00A613A3">
      <w:pPr>
        <w:jc w:val="center"/>
        <w:rPr>
          <w:lang w:val="en-US"/>
        </w:rPr>
      </w:pPr>
      <w:r w:rsidRPr="00373E43">
        <w:rPr>
          <w:lang w:val="en-US"/>
        </w:rPr>
        <w:lastRenderedPageBreak/>
        <w:t>IS-004:</w:t>
      </w:r>
      <w:r w:rsidR="009E4CDC">
        <w:rPr>
          <w:noProof/>
          <w:lang w:val="en-US"/>
        </w:rPr>
        <w:drawing>
          <wp:inline distT="0" distB="0" distL="0" distR="0" wp14:anchorId="62372D6A" wp14:editId="1B7BA328">
            <wp:extent cx="5612130" cy="357759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612130" cy="3577590"/>
                    </a:xfrm>
                    <a:prstGeom prst="rect">
                      <a:avLst/>
                    </a:prstGeom>
                  </pic:spPr>
                </pic:pic>
              </a:graphicData>
            </a:graphic>
          </wp:inline>
        </w:drawing>
      </w:r>
      <w:r w:rsidR="00D433A8">
        <w:rPr>
          <w:noProof/>
          <w:lang w:val="en-US"/>
        </w:rPr>
        <w:drawing>
          <wp:inline distT="0" distB="0" distL="0" distR="0" wp14:anchorId="28E9AC2A" wp14:editId="12ED2F40">
            <wp:extent cx="4454305" cy="2608676"/>
            <wp:effectExtent l="0" t="0" r="381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484914" cy="2626602"/>
                    </a:xfrm>
                    <a:prstGeom prst="rect">
                      <a:avLst/>
                    </a:prstGeom>
                  </pic:spPr>
                </pic:pic>
              </a:graphicData>
            </a:graphic>
          </wp:inline>
        </w:drawing>
      </w:r>
    </w:p>
    <w:p w14:paraId="4D3B36F0" w14:textId="77777777" w:rsidR="000A0583" w:rsidRDefault="000A0583" w:rsidP="00A613A3">
      <w:pPr>
        <w:jc w:val="center"/>
        <w:rPr>
          <w:lang w:val="en-US"/>
        </w:rPr>
      </w:pPr>
    </w:p>
    <w:p w14:paraId="5D39E796" w14:textId="77777777" w:rsidR="000A0583" w:rsidRDefault="000A0583" w:rsidP="00A613A3">
      <w:pPr>
        <w:jc w:val="center"/>
        <w:rPr>
          <w:lang w:val="en-US"/>
        </w:rPr>
      </w:pPr>
    </w:p>
    <w:p w14:paraId="03B58B88" w14:textId="77777777" w:rsidR="000A0583" w:rsidRDefault="000A0583" w:rsidP="00A613A3">
      <w:pPr>
        <w:jc w:val="center"/>
        <w:rPr>
          <w:lang w:val="en-US"/>
        </w:rPr>
      </w:pPr>
    </w:p>
    <w:p w14:paraId="07A9FBE1" w14:textId="77777777" w:rsidR="000A0583" w:rsidRDefault="000A0583" w:rsidP="00A613A3">
      <w:pPr>
        <w:jc w:val="center"/>
        <w:rPr>
          <w:lang w:val="en-US"/>
        </w:rPr>
      </w:pPr>
    </w:p>
    <w:p w14:paraId="248DD931" w14:textId="77777777" w:rsidR="000A0583" w:rsidRDefault="000A0583" w:rsidP="00A613A3">
      <w:pPr>
        <w:jc w:val="center"/>
        <w:rPr>
          <w:lang w:val="en-US"/>
        </w:rPr>
      </w:pPr>
    </w:p>
    <w:p w14:paraId="41AF31C5" w14:textId="77777777" w:rsidR="000A0583" w:rsidRDefault="000A0583" w:rsidP="00A613A3">
      <w:pPr>
        <w:jc w:val="center"/>
        <w:rPr>
          <w:lang w:val="en-US"/>
        </w:rPr>
      </w:pPr>
    </w:p>
    <w:p w14:paraId="1FA358C0" w14:textId="1C3EAF54" w:rsidR="00A613A3" w:rsidRPr="00373E43" w:rsidRDefault="00A613A3" w:rsidP="00A613A3">
      <w:pPr>
        <w:jc w:val="center"/>
        <w:rPr>
          <w:lang w:val="en-US"/>
        </w:rPr>
      </w:pPr>
      <w:r w:rsidRPr="00373E43">
        <w:rPr>
          <w:lang w:val="en-US"/>
        </w:rPr>
        <w:lastRenderedPageBreak/>
        <w:t>IS-005:</w:t>
      </w:r>
      <w:r w:rsidR="00096158">
        <w:rPr>
          <w:noProof/>
          <w:lang w:val="en-US"/>
        </w:rPr>
        <w:drawing>
          <wp:inline distT="0" distB="0" distL="0" distR="0" wp14:anchorId="7F5ACA4B" wp14:editId="4BF1A826">
            <wp:extent cx="5612130" cy="3605530"/>
            <wp:effectExtent l="0" t="0" r="127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612130" cy="3605530"/>
                    </a:xfrm>
                    <a:prstGeom prst="rect">
                      <a:avLst/>
                    </a:prstGeom>
                  </pic:spPr>
                </pic:pic>
              </a:graphicData>
            </a:graphic>
          </wp:inline>
        </w:drawing>
      </w:r>
    </w:p>
    <w:p w14:paraId="00503239" w14:textId="0974A9F6" w:rsidR="00A613A3" w:rsidRPr="0018044A" w:rsidRDefault="006969DD" w:rsidP="00C341AA">
      <w:pPr>
        <w:jc w:val="center"/>
        <w:rPr>
          <w:lang w:val="en-US"/>
        </w:rPr>
      </w:pPr>
      <w:r>
        <w:rPr>
          <w:noProof/>
          <w:lang w:val="en-US"/>
        </w:rPr>
        <w:drawing>
          <wp:inline distT="0" distB="0" distL="0" distR="0" wp14:anchorId="46D4C1F3" wp14:editId="5FAD06A3">
            <wp:extent cx="4167258" cy="2390114"/>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183444" cy="2399397"/>
                    </a:xfrm>
                    <a:prstGeom prst="rect">
                      <a:avLst/>
                    </a:prstGeom>
                  </pic:spPr>
                </pic:pic>
              </a:graphicData>
            </a:graphic>
          </wp:inline>
        </w:drawing>
      </w:r>
    </w:p>
    <w:p w14:paraId="0B3F59EC" w14:textId="77777777" w:rsidR="00A613A3" w:rsidRPr="0018044A" w:rsidRDefault="00A613A3" w:rsidP="00A613A3">
      <w:pPr>
        <w:rPr>
          <w:lang w:val="en-US"/>
        </w:rPr>
      </w:pPr>
    </w:p>
    <w:p w14:paraId="054856F3" w14:textId="77777777" w:rsidR="00335993" w:rsidRPr="0018044A" w:rsidRDefault="00335993" w:rsidP="00335993">
      <w:pPr>
        <w:jc w:val="center"/>
        <w:rPr>
          <w:lang w:val="en-US"/>
        </w:rPr>
      </w:pPr>
    </w:p>
    <w:p w14:paraId="67089BE7" w14:textId="77777777" w:rsidR="00335993" w:rsidRPr="0018044A" w:rsidRDefault="00335993" w:rsidP="00335993">
      <w:pPr>
        <w:jc w:val="center"/>
        <w:rPr>
          <w:lang w:val="en-US"/>
        </w:rPr>
      </w:pPr>
    </w:p>
    <w:p w14:paraId="3FB683F7" w14:textId="77777777" w:rsidR="00C341AA" w:rsidRDefault="00C341AA" w:rsidP="00335993">
      <w:pPr>
        <w:jc w:val="center"/>
        <w:rPr>
          <w:lang w:val="en-US"/>
        </w:rPr>
      </w:pPr>
    </w:p>
    <w:p w14:paraId="663429A6" w14:textId="77777777" w:rsidR="00C341AA" w:rsidRDefault="00C341AA" w:rsidP="00335993">
      <w:pPr>
        <w:jc w:val="center"/>
        <w:rPr>
          <w:lang w:val="en-US"/>
        </w:rPr>
      </w:pPr>
    </w:p>
    <w:p w14:paraId="566E43FE" w14:textId="77777777" w:rsidR="00C341AA" w:rsidRDefault="00C341AA" w:rsidP="00335993">
      <w:pPr>
        <w:jc w:val="center"/>
        <w:rPr>
          <w:lang w:val="en-US"/>
        </w:rPr>
      </w:pPr>
    </w:p>
    <w:p w14:paraId="2AA5DEB3" w14:textId="55A63EEC" w:rsidR="00C341AA" w:rsidRPr="00BA4442" w:rsidRDefault="000E7CD5" w:rsidP="0050781D">
      <w:pPr>
        <w:pStyle w:val="Heading2"/>
        <w:rPr>
          <w:lang w:val="es-419"/>
        </w:rPr>
      </w:pPr>
      <w:bookmarkStart w:id="72" w:name="_Toc90609657"/>
      <w:r>
        <w:rPr>
          <w:lang w:val="es-419"/>
        </w:rPr>
        <w:lastRenderedPageBreak/>
        <w:t>Agendar cita médica</w:t>
      </w:r>
      <w:bookmarkEnd w:id="72"/>
    </w:p>
    <w:p w14:paraId="1196D81C" w14:textId="3DA296DD" w:rsidR="000F2E65" w:rsidRPr="004C7436" w:rsidRDefault="000F2E65" w:rsidP="00C341AA">
      <w:pPr>
        <w:jc w:val="center"/>
        <w:rPr>
          <w:noProof/>
          <w:lang w:val="es-ES"/>
        </w:rPr>
      </w:pPr>
      <w:r w:rsidRPr="004C7436">
        <w:rPr>
          <w:lang w:val="es-ES"/>
        </w:rPr>
        <w:t>ACM</w:t>
      </w:r>
      <w:r w:rsidR="00C341AA" w:rsidRPr="004C7436">
        <w:rPr>
          <w:lang w:val="es-ES"/>
        </w:rPr>
        <w:t>-001:</w:t>
      </w:r>
      <w:r w:rsidR="00C341AA" w:rsidRPr="004C7436">
        <w:rPr>
          <w:noProof/>
          <w:lang w:val="es-ES"/>
        </w:rPr>
        <w:t xml:space="preserve"> </w:t>
      </w:r>
      <w:r w:rsidR="002E43EB" w:rsidRPr="002E43EB">
        <w:rPr>
          <w:noProof/>
          <w:lang w:val="en-US"/>
        </w:rPr>
        <w:drawing>
          <wp:inline distT="0" distB="0" distL="0" distR="0" wp14:anchorId="3A861BE7" wp14:editId="1CFEC9B9">
            <wp:extent cx="5612130" cy="3810635"/>
            <wp:effectExtent l="0" t="0" r="127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63"/>
                    <a:stretch>
                      <a:fillRect/>
                    </a:stretch>
                  </pic:blipFill>
                  <pic:spPr>
                    <a:xfrm>
                      <a:off x="0" y="0"/>
                      <a:ext cx="5612130" cy="3810635"/>
                    </a:xfrm>
                    <a:prstGeom prst="rect">
                      <a:avLst/>
                    </a:prstGeom>
                  </pic:spPr>
                </pic:pic>
              </a:graphicData>
            </a:graphic>
          </wp:inline>
        </w:drawing>
      </w:r>
      <w:r w:rsidR="00127818">
        <w:rPr>
          <w:noProof/>
          <w:lang w:val="en-US"/>
        </w:rPr>
        <w:drawing>
          <wp:inline distT="0" distB="0" distL="0" distR="0" wp14:anchorId="43FE292C" wp14:editId="623EEFD4">
            <wp:extent cx="4443468" cy="3757189"/>
            <wp:effectExtent l="0" t="0" r="1905" b="254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464688" cy="3775132"/>
                    </a:xfrm>
                    <a:prstGeom prst="rect">
                      <a:avLst/>
                    </a:prstGeom>
                  </pic:spPr>
                </pic:pic>
              </a:graphicData>
            </a:graphic>
          </wp:inline>
        </w:drawing>
      </w:r>
    </w:p>
    <w:p w14:paraId="2C2EFF55" w14:textId="4458F5A6" w:rsidR="000F2E65" w:rsidRPr="004C7436" w:rsidRDefault="000F2E65" w:rsidP="00C341AA">
      <w:pPr>
        <w:jc w:val="center"/>
        <w:rPr>
          <w:noProof/>
          <w:lang w:val="es-ES"/>
        </w:rPr>
      </w:pPr>
      <w:r w:rsidRPr="004C7436">
        <w:rPr>
          <w:lang w:val="es-ES"/>
        </w:rPr>
        <w:lastRenderedPageBreak/>
        <w:t>ACM-002:</w:t>
      </w:r>
      <w:r w:rsidRPr="004C7436">
        <w:rPr>
          <w:noProof/>
          <w:lang w:val="es-ES"/>
        </w:rPr>
        <w:t xml:space="preserve"> </w:t>
      </w:r>
      <w:r w:rsidR="00C61BB9">
        <w:rPr>
          <w:noProof/>
          <w:lang w:val="en-US"/>
        </w:rPr>
        <w:drawing>
          <wp:inline distT="0" distB="0" distL="0" distR="0" wp14:anchorId="45161886" wp14:editId="022D4013">
            <wp:extent cx="5612130" cy="3335655"/>
            <wp:effectExtent l="0" t="0" r="1270"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612130" cy="3335655"/>
                    </a:xfrm>
                    <a:prstGeom prst="rect">
                      <a:avLst/>
                    </a:prstGeom>
                  </pic:spPr>
                </pic:pic>
              </a:graphicData>
            </a:graphic>
          </wp:inline>
        </w:drawing>
      </w:r>
      <w:r w:rsidR="002C3489">
        <w:rPr>
          <w:noProof/>
          <w:lang w:val="en-US"/>
        </w:rPr>
        <w:drawing>
          <wp:inline distT="0" distB="0" distL="0" distR="0" wp14:anchorId="65223D5F" wp14:editId="623AC77F">
            <wp:extent cx="5234691" cy="4599161"/>
            <wp:effectExtent l="0" t="0" r="0" b="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245991" cy="4609089"/>
                    </a:xfrm>
                    <a:prstGeom prst="rect">
                      <a:avLst/>
                    </a:prstGeom>
                  </pic:spPr>
                </pic:pic>
              </a:graphicData>
            </a:graphic>
          </wp:inline>
        </w:drawing>
      </w:r>
    </w:p>
    <w:p w14:paraId="6E9BFAEB" w14:textId="0FA4437C" w:rsidR="000F2E65" w:rsidRPr="009C268D" w:rsidRDefault="000F2E65" w:rsidP="00C341AA">
      <w:pPr>
        <w:jc w:val="center"/>
        <w:rPr>
          <w:lang w:val="en-US"/>
        </w:rPr>
      </w:pPr>
      <w:r w:rsidRPr="009C268D">
        <w:rPr>
          <w:lang w:val="en-US"/>
        </w:rPr>
        <w:lastRenderedPageBreak/>
        <w:t xml:space="preserve">ACM-003: </w:t>
      </w:r>
      <w:r w:rsidR="001921AC">
        <w:rPr>
          <w:noProof/>
          <w:lang w:val="en-US"/>
        </w:rPr>
        <w:drawing>
          <wp:inline distT="0" distB="0" distL="0" distR="0" wp14:anchorId="4D9C2252" wp14:editId="21E85C35">
            <wp:extent cx="5612130" cy="2788920"/>
            <wp:effectExtent l="0" t="0" r="0" b="508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612130" cy="2788920"/>
                    </a:xfrm>
                    <a:prstGeom prst="rect">
                      <a:avLst/>
                    </a:prstGeom>
                  </pic:spPr>
                </pic:pic>
              </a:graphicData>
            </a:graphic>
          </wp:inline>
        </w:drawing>
      </w:r>
      <w:r w:rsidR="005E4307">
        <w:rPr>
          <w:noProof/>
          <w:lang w:val="es-ES"/>
        </w:rPr>
        <w:drawing>
          <wp:inline distT="0" distB="0" distL="0" distR="0" wp14:anchorId="60280215" wp14:editId="714079C7">
            <wp:extent cx="4952246" cy="3810842"/>
            <wp:effectExtent l="0" t="0" r="1270" b="0"/>
            <wp:docPr id="78" name="Picture 7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abl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982556" cy="3834166"/>
                    </a:xfrm>
                    <a:prstGeom prst="rect">
                      <a:avLst/>
                    </a:prstGeom>
                  </pic:spPr>
                </pic:pic>
              </a:graphicData>
            </a:graphic>
          </wp:inline>
        </w:drawing>
      </w:r>
    </w:p>
    <w:p w14:paraId="0032A831" w14:textId="77777777" w:rsidR="005E4307" w:rsidRDefault="005E4307" w:rsidP="00C341AA">
      <w:pPr>
        <w:jc w:val="center"/>
        <w:rPr>
          <w:lang w:val="en-US"/>
        </w:rPr>
      </w:pPr>
    </w:p>
    <w:p w14:paraId="39C4D43A" w14:textId="77777777" w:rsidR="005E4307" w:rsidRDefault="005E4307" w:rsidP="00C341AA">
      <w:pPr>
        <w:jc w:val="center"/>
        <w:rPr>
          <w:lang w:val="en-US"/>
        </w:rPr>
      </w:pPr>
    </w:p>
    <w:p w14:paraId="7A70EAA0" w14:textId="77777777" w:rsidR="005E4307" w:rsidRDefault="005E4307" w:rsidP="00C341AA">
      <w:pPr>
        <w:jc w:val="center"/>
        <w:rPr>
          <w:lang w:val="en-US"/>
        </w:rPr>
      </w:pPr>
    </w:p>
    <w:p w14:paraId="523B706B" w14:textId="77777777" w:rsidR="005E4307" w:rsidRDefault="005E4307" w:rsidP="00C341AA">
      <w:pPr>
        <w:jc w:val="center"/>
        <w:rPr>
          <w:lang w:val="en-US"/>
        </w:rPr>
      </w:pPr>
    </w:p>
    <w:p w14:paraId="00D9A759" w14:textId="77777777" w:rsidR="005E4307" w:rsidRDefault="005E4307" w:rsidP="00C341AA">
      <w:pPr>
        <w:jc w:val="center"/>
        <w:rPr>
          <w:lang w:val="en-US"/>
        </w:rPr>
      </w:pPr>
    </w:p>
    <w:p w14:paraId="24646D0F" w14:textId="256F7FEA" w:rsidR="000F2E65" w:rsidRDefault="000F2E65" w:rsidP="00C341AA">
      <w:pPr>
        <w:jc w:val="center"/>
        <w:rPr>
          <w:noProof/>
          <w:lang w:val="en-US"/>
        </w:rPr>
      </w:pPr>
      <w:r>
        <w:rPr>
          <w:lang w:val="en-US"/>
        </w:rPr>
        <w:lastRenderedPageBreak/>
        <w:t>ACM</w:t>
      </w:r>
      <w:r w:rsidRPr="0018044A">
        <w:rPr>
          <w:lang w:val="en-US"/>
        </w:rPr>
        <w:t>-00</w:t>
      </w:r>
      <w:r>
        <w:rPr>
          <w:lang w:val="en-US"/>
        </w:rPr>
        <w:t>4</w:t>
      </w:r>
      <w:r w:rsidRPr="0018044A">
        <w:rPr>
          <w:lang w:val="en-US"/>
        </w:rPr>
        <w:t>:</w:t>
      </w:r>
      <w:r w:rsidRPr="0018044A">
        <w:rPr>
          <w:noProof/>
          <w:lang w:val="en-US"/>
        </w:rPr>
        <w:t xml:space="preserve"> </w:t>
      </w:r>
      <w:r w:rsidR="005C3657">
        <w:rPr>
          <w:noProof/>
          <w:lang w:val="en-US"/>
        </w:rPr>
        <w:drawing>
          <wp:inline distT="0" distB="0" distL="0" distR="0" wp14:anchorId="79809A78" wp14:editId="5DD72F13">
            <wp:extent cx="5612130" cy="3273425"/>
            <wp:effectExtent l="0" t="0" r="1270"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612130" cy="3273425"/>
                    </a:xfrm>
                    <a:prstGeom prst="rect">
                      <a:avLst/>
                    </a:prstGeom>
                  </pic:spPr>
                </pic:pic>
              </a:graphicData>
            </a:graphic>
          </wp:inline>
        </w:drawing>
      </w:r>
      <w:r w:rsidR="00113A2D">
        <w:rPr>
          <w:noProof/>
          <w:lang w:val="en-US"/>
        </w:rPr>
        <w:drawing>
          <wp:inline distT="0" distB="0" distL="0" distR="0" wp14:anchorId="078E43A2" wp14:editId="50057FE1">
            <wp:extent cx="4581054" cy="3986004"/>
            <wp:effectExtent l="0" t="0" r="3810" b="1905"/>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583298" cy="3987957"/>
                    </a:xfrm>
                    <a:prstGeom prst="rect">
                      <a:avLst/>
                    </a:prstGeom>
                  </pic:spPr>
                </pic:pic>
              </a:graphicData>
            </a:graphic>
          </wp:inline>
        </w:drawing>
      </w:r>
    </w:p>
    <w:p w14:paraId="4EA9AE80" w14:textId="77777777" w:rsidR="00113A2D" w:rsidRDefault="00113A2D" w:rsidP="00C341AA">
      <w:pPr>
        <w:jc w:val="center"/>
        <w:rPr>
          <w:lang w:val="en-US"/>
        </w:rPr>
      </w:pPr>
    </w:p>
    <w:p w14:paraId="66C2D08D" w14:textId="77777777" w:rsidR="00113A2D" w:rsidRDefault="00113A2D" w:rsidP="00C341AA">
      <w:pPr>
        <w:jc w:val="center"/>
        <w:rPr>
          <w:lang w:val="en-US"/>
        </w:rPr>
      </w:pPr>
    </w:p>
    <w:p w14:paraId="1113A5C2" w14:textId="07F23F9B" w:rsidR="000F2E65" w:rsidRDefault="000F2E65" w:rsidP="00C341AA">
      <w:pPr>
        <w:jc w:val="center"/>
        <w:rPr>
          <w:noProof/>
          <w:lang w:val="en-US"/>
        </w:rPr>
      </w:pPr>
      <w:r>
        <w:rPr>
          <w:lang w:val="en-US"/>
        </w:rPr>
        <w:lastRenderedPageBreak/>
        <w:t>ACM</w:t>
      </w:r>
      <w:r w:rsidRPr="0018044A">
        <w:rPr>
          <w:lang w:val="en-US"/>
        </w:rPr>
        <w:t>-00</w:t>
      </w:r>
      <w:r>
        <w:rPr>
          <w:lang w:val="en-US"/>
        </w:rPr>
        <w:t>5</w:t>
      </w:r>
      <w:r w:rsidRPr="0018044A">
        <w:rPr>
          <w:lang w:val="en-US"/>
        </w:rPr>
        <w:t>:</w:t>
      </w:r>
      <w:r w:rsidRPr="0018044A">
        <w:rPr>
          <w:noProof/>
          <w:lang w:val="en-US"/>
        </w:rPr>
        <w:t xml:space="preserve"> </w:t>
      </w:r>
      <w:r w:rsidR="006B51F6">
        <w:rPr>
          <w:noProof/>
          <w:lang w:val="en-US"/>
        </w:rPr>
        <w:drawing>
          <wp:inline distT="0" distB="0" distL="0" distR="0" wp14:anchorId="11D3CC61" wp14:editId="23CE700B">
            <wp:extent cx="5612130" cy="3215640"/>
            <wp:effectExtent l="0" t="0" r="127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612130" cy="3215640"/>
                    </a:xfrm>
                    <a:prstGeom prst="rect">
                      <a:avLst/>
                    </a:prstGeom>
                  </pic:spPr>
                </pic:pic>
              </a:graphicData>
            </a:graphic>
          </wp:inline>
        </w:drawing>
      </w:r>
      <w:r w:rsidR="004E6105">
        <w:rPr>
          <w:noProof/>
          <w:lang w:val="en-US"/>
        </w:rPr>
        <w:drawing>
          <wp:inline distT="0" distB="0" distL="0" distR="0" wp14:anchorId="737ECF0F" wp14:editId="21248E07">
            <wp:extent cx="5006567" cy="3424383"/>
            <wp:effectExtent l="0" t="0" r="0" b="508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020097" cy="3433637"/>
                    </a:xfrm>
                    <a:prstGeom prst="rect">
                      <a:avLst/>
                    </a:prstGeom>
                  </pic:spPr>
                </pic:pic>
              </a:graphicData>
            </a:graphic>
          </wp:inline>
        </w:drawing>
      </w:r>
    </w:p>
    <w:p w14:paraId="715A49DA" w14:textId="77777777" w:rsidR="004E6105" w:rsidRDefault="004E6105" w:rsidP="00C341AA">
      <w:pPr>
        <w:jc w:val="center"/>
        <w:rPr>
          <w:lang w:val="en-US"/>
        </w:rPr>
      </w:pPr>
    </w:p>
    <w:p w14:paraId="5F4DFCB4" w14:textId="77777777" w:rsidR="004E6105" w:rsidRDefault="004E6105" w:rsidP="00C341AA">
      <w:pPr>
        <w:jc w:val="center"/>
        <w:rPr>
          <w:lang w:val="en-US"/>
        </w:rPr>
      </w:pPr>
    </w:p>
    <w:p w14:paraId="4CB05168" w14:textId="77777777" w:rsidR="004E6105" w:rsidRDefault="004E6105" w:rsidP="00C341AA">
      <w:pPr>
        <w:jc w:val="center"/>
        <w:rPr>
          <w:lang w:val="en-US"/>
        </w:rPr>
      </w:pPr>
    </w:p>
    <w:p w14:paraId="00715771" w14:textId="77777777" w:rsidR="004E6105" w:rsidRDefault="004E6105" w:rsidP="00C341AA">
      <w:pPr>
        <w:jc w:val="center"/>
        <w:rPr>
          <w:lang w:val="en-US"/>
        </w:rPr>
      </w:pPr>
    </w:p>
    <w:p w14:paraId="5A10DFBC" w14:textId="589B3276" w:rsidR="000F2E65" w:rsidRDefault="000F2E65" w:rsidP="00C341AA">
      <w:pPr>
        <w:jc w:val="center"/>
        <w:rPr>
          <w:noProof/>
          <w:lang w:val="en-US"/>
        </w:rPr>
      </w:pPr>
      <w:r>
        <w:rPr>
          <w:lang w:val="en-US"/>
        </w:rPr>
        <w:lastRenderedPageBreak/>
        <w:t>ACM</w:t>
      </w:r>
      <w:r w:rsidRPr="0018044A">
        <w:rPr>
          <w:lang w:val="en-US"/>
        </w:rPr>
        <w:t>-00</w:t>
      </w:r>
      <w:r>
        <w:rPr>
          <w:lang w:val="en-US"/>
        </w:rPr>
        <w:t>6</w:t>
      </w:r>
      <w:r w:rsidRPr="0018044A">
        <w:rPr>
          <w:lang w:val="en-US"/>
        </w:rPr>
        <w:t>:</w:t>
      </w:r>
      <w:r w:rsidRPr="0018044A">
        <w:rPr>
          <w:noProof/>
          <w:lang w:val="en-US"/>
        </w:rPr>
        <w:t xml:space="preserve"> </w:t>
      </w:r>
      <w:r w:rsidR="00A36B81">
        <w:rPr>
          <w:noProof/>
          <w:lang w:val="en-US"/>
        </w:rPr>
        <w:drawing>
          <wp:inline distT="0" distB="0" distL="0" distR="0" wp14:anchorId="623EB910" wp14:editId="4A454CB9">
            <wp:extent cx="5612130" cy="3239770"/>
            <wp:effectExtent l="0" t="0" r="1270"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612130" cy="3239770"/>
                    </a:xfrm>
                    <a:prstGeom prst="rect">
                      <a:avLst/>
                    </a:prstGeom>
                  </pic:spPr>
                </pic:pic>
              </a:graphicData>
            </a:graphic>
          </wp:inline>
        </w:drawing>
      </w:r>
      <w:r w:rsidR="00240D62">
        <w:rPr>
          <w:noProof/>
          <w:lang w:val="en-US"/>
        </w:rPr>
        <w:drawing>
          <wp:inline distT="0" distB="0" distL="0" distR="0" wp14:anchorId="54EBAF1C" wp14:editId="05B74957">
            <wp:extent cx="4562946" cy="4035817"/>
            <wp:effectExtent l="0" t="0" r="0" b="3175"/>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573217" cy="4044902"/>
                    </a:xfrm>
                    <a:prstGeom prst="rect">
                      <a:avLst/>
                    </a:prstGeom>
                  </pic:spPr>
                </pic:pic>
              </a:graphicData>
            </a:graphic>
          </wp:inline>
        </w:drawing>
      </w:r>
    </w:p>
    <w:p w14:paraId="0A5350A8" w14:textId="77777777" w:rsidR="00240D62" w:rsidRDefault="00240D62" w:rsidP="00C341AA">
      <w:pPr>
        <w:jc w:val="center"/>
        <w:rPr>
          <w:lang w:val="en-US"/>
        </w:rPr>
      </w:pPr>
    </w:p>
    <w:p w14:paraId="67347F06" w14:textId="77777777" w:rsidR="00240D62" w:rsidRDefault="00240D62" w:rsidP="00C341AA">
      <w:pPr>
        <w:jc w:val="center"/>
        <w:rPr>
          <w:lang w:val="en-US"/>
        </w:rPr>
      </w:pPr>
    </w:p>
    <w:p w14:paraId="1FFAB536" w14:textId="4F7A256E" w:rsidR="000F2E65" w:rsidRDefault="000F2E65" w:rsidP="00C341AA">
      <w:pPr>
        <w:jc w:val="center"/>
        <w:rPr>
          <w:noProof/>
          <w:lang w:val="en-US"/>
        </w:rPr>
      </w:pPr>
      <w:r>
        <w:rPr>
          <w:lang w:val="en-US"/>
        </w:rPr>
        <w:lastRenderedPageBreak/>
        <w:t>ACM</w:t>
      </w:r>
      <w:r w:rsidRPr="0018044A">
        <w:rPr>
          <w:lang w:val="en-US"/>
        </w:rPr>
        <w:t>-00</w:t>
      </w:r>
      <w:r>
        <w:rPr>
          <w:lang w:val="en-US"/>
        </w:rPr>
        <w:t>7</w:t>
      </w:r>
      <w:r w:rsidRPr="0018044A">
        <w:rPr>
          <w:lang w:val="en-US"/>
        </w:rPr>
        <w:t>:</w:t>
      </w:r>
      <w:r w:rsidRPr="0018044A">
        <w:rPr>
          <w:noProof/>
          <w:lang w:val="en-US"/>
        </w:rPr>
        <w:t xml:space="preserve"> </w:t>
      </w:r>
      <w:r w:rsidR="00F97A16">
        <w:rPr>
          <w:noProof/>
          <w:lang w:val="en-US"/>
        </w:rPr>
        <w:drawing>
          <wp:inline distT="0" distB="0" distL="0" distR="0" wp14:anchorId="043FBD9A" wp14:editId="78F0273C">
            <wp:extent cx="5612130" cy="3194050"/>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612130" cy="3194050"/>
                    </a:xfrm>
                    <a:prstGeom prst="rect">
                      <a:avLst/>
                    </a:prstGeom>
                  </pic:spPr>
                </pic:pic>
              </a:graphicData>
            </a:graphic>
          </wp:inline>
        </w:drawing>
      </w:r>
      <w:r w:rsidR="004E4835">
        <w:rPr>
          <w:noProof/>
          <w:lang w:val="en-US"/>
        </w:rPr>
        <w:drawing>
          <wp:inline distT="0" distB="0" distL="0" distR="0" wp14:anchorId="1BFAD6FD" wp14:editId="37ACE8CF">
            <wp:extent cx="4988460" cy="4115282"/>
            <wp:effectExtent l="0" t="0" r="3175" b="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000732" cy="4125406"/>
                    </a:xfrm>
                    <a:prstGeom prst="rect">
                      <a:avLst/>
                    </a:prstGeom>
                  </pic:spPr>
                </pic:pic>
              </a:graphicData>
            </a:graphic>
          </wp:inline>
        </w:drawing>
      </w:r>
    </w:p>
    <w:p w14:paraId="74BAA9F0" w14:textId="77777777" w:rsidR="00803762" w:rsidRDefault="00803762" w:rsidP="00C341AA">
      <w:pPr>
        <w:jc w:val="center"/>
        <w:rPr>
          <w:lang w:val="en-US"/>
        </w:rPr>
      </w:pPr>
    </w:p>
    <w:p w14:paraId="4B5C4BAA" w14:textId="77777777" w:rsidR="00803762" w:rsidRDefault="00803762" w:rsidP="00C341AA">
      <w:pPr>
        <w:jc w:val="center"/>
        <w:rPr>
          <w:lang w:val="en-US"/>
        </w:rPr>
      </w:pPr>
    </w:p>
    <w:p w14:paraId="22AC2B9A" w14:textId="1C0B13A1" w:rsidR="000F2E65" w:rsidRDefault="000F2E65" w:rsidP="00C341AA">
      <w:pPr>
        <w:jc w:val="center"/>
        <w:rPr>
          <w:noProof/>
          <w:lang w:val="en-US"/>
        </w:rPr>
      </w:pPr>
      <w:r>
        <w:rPr>
          <w:lang w:val="en-US"/>
        </w:rPr>
        <w:lastRenderedPageBreak/>
        <w:t>ACM</w:t>
      </w:r>
      <w:r w:rsidRPr="0018044A">
        <w:rPr>
          <w:lang w:val="en-US"/>
        </w:rPr>
        <w:t>-00</w:t>
      </w:r>
      <w:r>
        <w:rPr>
          <w:lang w:val="en-US"/>
        </w:rPr>
        <w:t>8</w:t>
      </w:r>
      <w:r w:rsidRPr="0018044A">
        <w:rPr>
          <w:lang w:val="en-US"/>
        </w:rPr>
        <w:t>:</w:t>
      </w:r>
      <w:r w:rsidRPr="0018044A">
        <w:rPr>
          <w:noProof/>
          <w:lang w:val="en-US"/>
        </w:rPr>
        <w:t xml:space="preserve"> </w:t>
      </w:r>
      <w:r w:rsidR="00725BB5">
        <w:rPr>
          <w:noProof/>
          <w:lang w:val="en-US"/>
        </w:rPr>
        <w:drawing>
          <wp:inline distT="0" distB="0" distL="0" distR="0" wp14:anchorId="6FFCD915" wp14:editId="5398CBF0">
            <wp:extent cx="5612130" cy="3119755"/>
            <wp:effectExtent l="0" t="0" r="0" b="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612130" cy="3119755"/>
                    </a:xfrm>
                    <a:prstGeom prst="rect">
                      <a:avLst/>
                    </a:prstGeom>
                  </pic:spPr>
                </pic:pic>
              </a:graphicData>
            </a:graphic>
          </wp:inline>
        </w:drawing>
      </w:r>
      <w:r w:rsidR="00B86F07">
        <w:rPr>
          <w:noProof/>
          <w:lang w:val="en-US"/>
        </w:rPr>
        <w:drawing>
          <wp:inline distT="0" distB="0" distL="0" distR="0" wp14:anchorId="2FE9D18D" wp14:editId="6D325138">
            <wp:extent cx="4908252" cy="4436198"/>
            <wp:effectExtent l="0" t="0" r="0" b="0"/>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930013" cy="4455867"/>
                    </a:xfrm>
                    <a:prstGeom prst="rect">
                      <a:avLst/>
                    </a:prstGeom>
                  </pic:spPr>
                </pic:pic>
              </a:graphicData>
            </a:graphic>
          </wp:inline>
        </w:drawing>
      </w:r>
    </w:p>
    <w:p w14:paraId="1E33FA33" w14:textId="77777777" w:rsidR="00B86F07" w:rsidRDefault="00B86F07" w:rsidP="00C341AA">
      <w:pPr>
        <w:jc w:val="center"/>
        <w:rPr>
          <w:lang w:val="en-US"/>
        </w:rPr>
      </w:pPr>
    </w:p>
    <w:p w14:paraId="78B8FA99" w14:textId="551BE3E1" w:rsidR="000F2E65" w:rsidRDefault="000F2E65" w:rsidP="00C341AA">
      <w:pPr>
        <w:jc w:val="center"/>
        <w:rPr>
          <w:noProof/>
          <w:lang w:val="en-US"/>
        </w:rPr>
      </w:pPr>
      <w:r>
        <w:rPr>
          <w:lang w:val="en-US"/>
        </w:rPr>
        <w:lastRenderedPageBreak/>
        <w:t>ACM</w:t>
      </w:r>
      <w:r w:rsidRPr="0018044A">
        <w:rPr>
          <w:lang w:val="en-US"/>
        </w:rPr>
        <w:t>-00</w:t>
      </w:r>
      <w:r>
        <w:rPr>
          <w:lang w:val="en-US"/>
        </w:rPr>
        <w:t>9</w:t>
      </w:r>
      <w:r w:rsidRPr="0018044A">
        <w:rPr>
          <w:lang w:val="en-US"/>
        </w:rPr>
        <w:t>:</w:t>
      </w:r>
      <w:r w:rsidRPr="0018044A">
        <w:rPr>
          <w:noProof/>
          <w:lang w:val="en-US"/>
        </w:rPr>
        <w:t xml:space="preserve"> </w:t>
      </w:r>
      <w:r w:rsidR="00295213">
        <w:rPr>
          <w:noProof/>
          <w:lang w:val="en-US"/>
        </w:rPr>
        <w:drawing>
          <wp:inline distT="0" distB="0" distL="0" distR="0" wp14:anchorId="0264D3CF" wp14:editId="4C649309">
            <wp:extent cx="5612130" cy="3098165"/>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612130" cy="3098165"/>
                    </a:xfrm>
                    <a:prstGeom prst="rect">
                      <a:avLst/>
                    </a:prstGeom>
                  </pic:spPr>
                </pic:pic>
              </a:graphicData>
            </a:graphic>
          </wp:inline>
        </w:drawing>
      </w:r>
      <w:r w:rsidR="002C4108">
        <w:rPr>
          <w:noProof/>
          <w:lang w:val="en-US"/>
        </w:rPr>
        <w:drawing>
          <wp:inline distT="0" distB="0" distL="0" distR="0" wp14:anchorId="74D7C50E" wp14:editId="2BB615D1">
            <wp:extent cx="4701497" cy="4300396"/>
            <wp:effectExtent l="0" t="0" r="0" b="5080"/>
            <wp:docPr id="90" name="Picture 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714203" cy="4312018"/>
                    </a:xfrm>
                    <a:prstGeom prst="rect">
                      <a:avLst/>
                    </a:prstGeom>
                  </pic:spPr>
                </pic:pic>
              </a:graphicData>
            </a:graphic>
          </wp:inline>
        </w:drawing>
      </w:r>
    </w:p>
    <w:p w14:paraId="739A5704" w14:textId="77777777" w:rsidR="002C4108" w:rsidRDefault="002C4108" w:rsidP="00C341AA">
      <w:pPr>
        <w:jc w:val="center"/>
        <w:rPr>
          <w:lang w:val="en-US"/>
        </w:rPr>
      </w:pPr>
    </w:p>
    <w:p w14:paraId="5E762F48" w14:textId="77777777" w:rsidR="002C4108" w:rsidRDefault="002C4108" w:rsidP="00C341AA">
      <w:pPr>
        <w:jc w:val="center"/>
        <w:rPr>
          <w:lang w:val="en-US"/>
        </w:rPr>
      </w:pPr>
    </w:p>
    <w:p w14:paraId="04631C33" w14:textId="019CDABC" w:rsidR="000F2E65" w:rsidRDefault="000F2E65" w:rsidP="00C341AA">
      <w:pPr>
        <w:jc w:val="center"/>
        <w:rPr>
          <w:noProof/>
          <w:lang w:val="en-US"/>
        </w:rPr>
      </w:pPr>
      <w:r>
        <w:rPr>
          <w:lang w:val="en-US"/>
        </w:rPr>
        <w:lastRenderedPageBreak/>
        <w:t>ACM</w:t>
      </w:r>
      <w:r w:rsidRPr="0018044A">
        <w:rPr>
          <w:lang w:val="en-US"/>
        </w:rPr>
        <w:t>-0</w:t>
      </w:r>
      <w:r>
        <w:rPr>
          <w:lang w:val="en-US"/>
        </w:rPr>
        <w:t>10</w:t>
      </w:r>
      <w:r w:rsidRPr="0018044A">
        <w:rPr>
          <w:lang w:val="en-US"/>
        </w:rPr>
        <w:t>:</w:t>
      </w:r>
      <w:r w:rsidRPr="0018044A">
        <w:rPr>
          <w:noProof/>
          <w:lang w:val="en-US"/>
        </w:rPr>
        <w:t xml:space="preserve"> </w:t>
      </w:r>
      <w:r w:rsidR="00E1112B">
        <w:rPr>
          <w:noProof/>
          <w:lang w:val="en-US"/>
        </w:rPr>
        <w:drawing>
          <wp:inline distT="0" distB="0" distL="0" distR="0" wp14:anchorId="2986D688" wp14:editId="7A932424">
            <wp:extent cx="5612130" cy="3150235"/>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612130" cy="3150235"/>
                    </a:xfrm>
                    <a:prstGeom prst="rect">
                      <a:avLst/>
                    </a:prstGeom>
                  </pic:spPr>
                </pic:pic>
              </a:graphicData>
            </a:graphic>
          </wp:inline>
        </w:drawing>
      </w:r>
    </w:p>
    <w:p w14:paraId="3CC7C8C1" w14:textId="77777777" w:rsidR="000E7CD5" w:rsidRDefault="000E7CD5" w:rsidP="00D302D0">
      <w:pPr>
        <w:spacing w:after="0" w:line="240" w:lineRule="auto"/>
        <w:ind w:firstLine="0"/>
        <w:jc w:val="left"/>
        <w:rPr>
          <w:noProof/>
          <w:lang w:val="en-US"/>
        </w:rPr>
      </w:pPr>
      <w:r>
        <w:rPr>
          <w:noProof/>
          <w:lang w:val="en-US"/>
        </w:rPr>
        <w:drawing>
          <wp:inline distT="0" distB="0" distL="0" distR="0" wp14:anchorId="5DA5114F" wp14:editId="33E9EF95">
            <wp:extent cx="5612130" cy="4580255"/>
            <wp:effectExtent l="0" t="0" r="1270" b="4445"/>
            <wp:docPr id="92" name="Picture 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abl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612130" cy="4580255"/>
                    </a:xfrm>
                    <a:prstGeom prst="rect">
                      <a:avLst/>
                    </a:prstGeom>
                  </pic:spPr>
                </pic:pic>
              </a:graphicData>
            </a:graphic>
          </wp:inline>
        </w:drawing>
      </w:r>
    </w:p>
    <w:p w14:paraId="05CF3293" w14:textId="77777777" w:rsidR="000E7CD5" w:rsidRDefault="000E7CD5" w:rsidP="00D302D0">
      <w:pPr>
        <w:spacing w:after="0" w:line="240" w:lineRule="auto"/>
        <w:ind w:firstLine="0"/>
        <w:jc w:val="left"/>
        <w:rPr>
          <w:noProof/>
          <w:lang w:val="en-US"/>
        </w:rPr>
      </w:pPr>
    </w:p>
    <w:p w14:paraId="50CE7C8E" w14:textId="155967FA" w:rsidR="000E7CD5" w:rsidRPr="00BA4442" w:rsidRDefault="000E7CD5" w:rsidP="0050781D">
      <w:pPr>
        <w:pStyle w:val="Heading2"/>
        <w:rPr>
          <w:lang w:val="es-419"/>
        </w:rPr>
      </w:pPr>
      <w:bookmarkStart w:id="73" w:name="_Toc90609658"/>
      <w:r>
        <w:rPr>
          <w:lang w:val="es-419"/>
        </w:rPr>
        <w:lastRenderedPageBreak/>
        <w:t>Cancelar cita</w:t>
      </w:r>
      <w:bookmarkEnd w:id="73"/>
    </w:p>
    <w:p w14:paraId="21651F50" w14:textId="742597BC" w:rsidR="00083C69" w:rsidRDefault="000E7CD5" w:rsidP="00083C69">
      <w:pPr>
        <w:spacing w:after="0"/>
        <w:ind w:firstLine="0"/>
        <w:jc w:val="center"/>
        <w:rPr>
          <w:lang w:val="es-ES"/>
        </w:rPr>
      </w:pPr>
      <w:r>
        <w:rPr>
          <w:lang w:val="es-ES"/>
        </w:rPr>
        <w:lastRenderedPageBreak/>
        <w:t>CC</w:t>
      </w:r>
      <w:r w:rsidRPr="004C7436">
        <w:rPr>
          <w:lang w:val="es-ES"/>
        </w:rPr>
        <w:t>-001:</w:t>
      </w:r>
      <w:r w:rsidR="000C34C4">
        <w:rPr>
          <w:noProof/>
          <w:lang w:val="es-ES"/>
        </w:rPr>
        <w:drawing>
          <wp:inline distT="0" distB="0" distL="0" distR="0" wp14:anchorId="27DE73B2" wp14:editId="013D167A">
            <wp:extent cx="5612130" cy="4019550"/>
            <wp:effectExtent l="0" t="0" r="1270" b="635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612130" cy="4019550"/>
                    </a:xfrm>
                    <a:prstGeom prst="rect">
                      <a:avLst/>
                    </a:prstGeom>
                  </pic:spPr>
                </pic:pic>
              </a:graphicData>
            </a:graphic>
          </wp:inline>
        </w:drawing>
      </w:r>
      <w:r w:rsidR="007924CF">
        <w:rPr>
          <w:noProof/>
          <w:lang w:val="es-ES"/>
        </w:rPr>
        <w:drawing>
          <wp:inline distT="0" distB="0" distL="0" distR="0" wp14:anchorId="613AEDCC" wp14:editId="607E4E7A">
            <wp:extent cx="3947311" cy="3718636"/>
            <wp:effectExtent l="0" t="0" r="2540" b="2540"/>
            <wp:docPr id="94" name="Picture 9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3958175" cy="3728871"/>
                    </a:xfrm>
                    <a:prstGeom prst="rect">
                      <a:avLst/>
                    </a:prstGeom>
                  </pic:spPr>
                </pic:pic>
              </a:graphicData>
            </a:graphic>
          </wp:inline>
        </w:drawing>
      </w:r>
    </w:p>
    <w:p w14:paraId="4D09CD40" w14:textId="3E77AFBB" w:rsidR="00083C69" w:rsidRDefault="00083C69" w:rsidP="00083C69">
      <w:pPr>
        <w:spacing w:after="0"/>
        <w:ind w:firstLine="0"/>
        <w:jc w:val="center"/>
        <w:rPr>
          <w:noProof/>
          <w:lang w:val="es-ES"/>
        </w:rPr>
      </w:pPr>
      <w:r>
        <w:rPr>
          <w:lang w:val="es-ES"/>
        </w:rPr>
        <w:lastRenderedPageBreak/>
        <w:t>CC</w:t>
      </w:r>
      <w:r w:rsidRPr="004C7436">
        <w:rPr>
          <w:lang w:val="es-ES"/>
        </w:rPr>
        <w:t>-00</w:t>
      </w:r>
      <w:r>
        <w:rPr>
          <w:lang w:val="es-ES"/>
        </w:rPr>
        <w:t>2</w:t>
      </w:r>
      <w:r w:rsidRPr="004C7436">
        <w:rPr>
          <w:lang w:val="es-ES"/>
        </w:rPr>
        <w:t>:</w:t>
      </w:r>
      <w:r w:rsidRPr="004C7436">
        <w:rPr>
          <w:noProof/>
          <w:lang w:val="es-ES"/>
        </w:rPr>
        <w:t xml:space="preserve"> </w:t>
      </w:r>
      <w:r w:rsidR="00267A6C">
        <w:rPr>
          <w:noProof/>
          <w:lang w:val="es-ES"/>
        </w:rPr>
        <w:drawing>
          <wp:inline distT="0" distB="0" distL="0" distR="0" wp14:anchorId="450653C0" wp14:editId="47BF5F8C">
            <wp:extent cx="5612130" cy="2999105"/>
            <wp:effectExtent l="0" t="0" r="0" b="0"/>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612130" cy="2999105"/>
                    </a:xfrm>
                    <a:prstGeom prst="rect">
                      <a:avLst/>
                    </a:prstGeom>
                  </pic:spPr>
                </pic:pic>
              </a:graphicData>
            </a:graphic>
          </wp:inline>
        </w:drawing>
      </w:r>
      <w:r w:rsidR="00320F37">
        <w:rPr>
          <w:noProof/>
          <w:lang w:val="es-ES"/>
        </w:rPr>
        <w:drawing>
          <wp:inline distT="0" distB="0" distL="0" distR="0" wp14:anchorId="29825542" wp14:editId="725C6B98">
            <wp:extent cx="4662535" cy="4424081"/>
            <wp:effectExtent l="0" t="0" r="0" b="0"/>
            <wp:docPr id="96" name="Picture 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abl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673170" cy="4434172"/>
                    </a:xfrm>
                    <a:prstGeom prst="rect">
                      <a:avLst/>
                    </a:prstGeom>
                  </pic:spPr>
                </pic:pic>
              </a:graphicData>
            </a:graphic>
          </wp:inline>
        </w:drawing>
      </w:r>
    </w:p>
    <w:p w14:paraId="1F49C506" w14:textId="77777777" w:rsidR="00320F37" w:rsidRDefault="00320F37" w:rsidP="00083C69">
      <w:pPr>
        <w:spacing w:after="0"/>
        <w:ind w:firstLine="0"/>
        <w:jc w:val="center"/>
        <w:rPr>
          <w:lang w:val="es-ES"/>
        </w:rPr>
      </w:pPr>
    </w:p>
    <w:p w14:paraId="78374909" w14:textId="77777777" w:rsidR="00320F37" w:rsidRDefault="00320F37" w:rsidP="00083C69">
      <w:pPr>
        <w:spacing w:after="0"/>
        <w:ind w:firstLine="0"/>
        <w:jc w:val="center"/>
        <w:rPr>
          <w:lang w:val="es-ES"/>
        </w:rPr>
      </w:pPr>
    </w:p>
    <w:p w14:paraId="380185EF" w14:textId="77777777" w:rsidR="00320F37" w:rsidRDefault="00320F37" w:rsidP="00083C69">
      <w:pPr>
        <w:spacing w:after="0"/>
        <w:ind w:firstLine="0"/>
        <w:jc w:val="center"/>
        <w:rPr>
          <w:lang w:val="es-ES"/>
        </w:rPr>
      </w:pPr>
    </w:p>
    <w:p w14:paraId="6A27747F" w14:textId="045CDB31" w:rsidR="00083C69" w:rsidRDefault="00083C69" w:rsidP="00083C69">
      <w:pPr>
        <w:spacing w:after="0"/>
        <w:ind w:firstLine="0"/>
        <w:jc w:val="center"/>
        <w:rPr>
          <w:noProof/>
          <w:lang w:val="es-ES"/>
        </w:rPr>
      </w:pPr>
      <w:r>
        <w:rPr>
          <w:lang w:val="es-ES"/>
        </w:rPr>
        <w:lastRenderedPageBreak/>
        <w:t>CC</w:t>
      </w:r>
      <w:r w:rsidRPr="004C7436">
        <w:rPr>
          <w:lang w:val="es-ES"/>
        </w:rPr>
        <w:t>-00</w:t>
      </w:r>
      <w:r>
        <w:rPr>
          <w:lang w:val="es-ES"/>
        </w:rPr>
        <w:t>3</w:t>
      </w:r>
      <w:r w:rsidRPr="004C7436">
        <w:rPr>
          <w:lang w:val="es-ES"/>
        </w:rPr>
        <w:t>:</w:t>
      </w:r>
      <w:r w:rsidRPr="004C7436">
        <w:rPr>
          <w:noProof/>
          <w:lang w:val="es-ES"/>
        </w:rPr>
        <w:t xml:space="preserve"> </w:t>
      </w:r>
      <w:r w:rsidR="00425C9E">
        <w:rPr>
          <w:noProof/>
          <w:lang w:val="es-ES"/>
        </w:rPr>
        <w:drawing>
          <wp:inline distT="0" distB="0" distL="0" distR="0" wp14:anchorId="3037823F" wp14:editId="6CDEFB51">
            <wp:extent cx="5612130" cy="2967990"/>
            <wp:effectExtent l="0" t="0" r="0" b="0"/>
            <wp:docPr id="97" name="Picture 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612130" cy="2967990"/>
                    </a:xfrm>
                    <a:prstGeom prst="rect">
                      <a:avLst/>
                    </a:prstGeom>
                  </pic:spPr>
                </pic:pic>
              </a:graphicData>
            </a:graphic>
          </wp:inline>
        </w:drawing>
      </w:r>
      <w:r w:rsidR="00883976">
        <w:rPr>
          <w:noProof/>
          <w:lang w:val="es-ES"/>
        </w:rPr>
        <w:drawing>
          <wp:inline distT="0" distB="0" distL="0" distR="0" wp14:anchorId="0CEB3133" wp14:editId="11F1A6C6">
            <wp:extent cx="4445252" cy="4222939"/>
            <wp:effectExtent l="0" t="0" r="0" b="0"/>
            <wp:docPr id="98" name="Picture 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abl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447236" cy="4224824"/>
                    </a:xfrm>
                    <a:prstGeom prst="rect">
                      <a:avLst/>
                    </a:prstGeom>
                  </pic:spPr>
                </pic:pic>
              </a:graphicData>
            </a:graphic>
          </wp:inline>
        </w:drawing>
      </w:r>
    </w:p>
    <w:p w14:paraId="34F82351" w14:textId="77777777" w:rsidR="00883976" w:rsidRDefault="00883976" w:rsidP="00083C69">
      <w:pPr>
        <w:spacing w:after="0"/>
        <w:ind w:firstLine="0"/>
        <w:jc w:val="center"/>
        <w:rPr>
          <w:lang w:val="es-ES"/>
        </w:rPr>
      </w:pPr>
    </w:p>
    <w:p w14:paraId="0DB12E66" w14:textId="77777777" w:rsidR="00883976" w:rsidRDefault="00883976" w:rsidP="00083C69">
      <w:pPr>
        <w:spacing w:after="0"/>
        <w:ind w:firstLine="0"/>
        <w:jc w:val="center"/>
        <w:rPr>
          <w:lang w:val="es-ES"/>
        </w:rPr>
      </w:pPr>
    </w:p>
    <w:p w14:paraId="7AC1745A" w14:textId="77777777" w:rsidR="00883976" w:rsidRDefault="00883976" w:rsidP="00083C69">
      <w:pPr>
        <w:spacing w:after="0"/>
        <w:ind w:firstLine="0"/>
        <w:jc w:val="center"/>
        <w:rPr>
          <w:lang w:val="es-ES"/>
        </w:rPr>
      </w:pPr>
    </w:p>
    <w:p w14:paraId="249B93D6" w14:textId="77777777" w:rsidR="00883976" w:rsidRDefault="00883976" w:rsidP="00083C69">
      <w:pPr>
        <w:spacing w:after="0"/>
        <w:ind w:firstLine="0"/>
        <w:jc w:val="center"/>
        <w:rPr>
          <w:lang w:val="es-ES"/>
        </w:rPr>
      </w:pPr>
    </w:p>
    <w:p w14:paraId="47C6BFD3" w14:textId="48BB3CEF" w:rsidR="00083C69" w:rsidRDefault="00083C69" w:rsidP="00083C69">
      <w:pPr>
        <w:spacing w:after="0"/>
        <w:ind w:firstLine="0"/>
        <w:jc w:val="center"/>
        <w:rPr>
          <w:noProof/>
          <w:lang w:val="es-ES"/>
        </w:rPr>
      </w:pPr>
      <w:r>
        <w:rPr>
          <w:lang w:val="es-ES"/>
        </w:rPr>
        <w:lastRenderedPageBreak/>
        <w:t>CC</w:t>
      </w:r>
      <w:r w:rsidRPr="004C7436">
        <w:rPr>
          <w:lang w:val="es-ES"/>
        </w:rPr>
        <w:t>-00</w:t>
      </w:r>
      <w:r>
        <w:rPr>
          <w:lang w:val="es-ES"/>
        </w:rPr>
        <w:t>4</w:t>
      </w:r>
      <w:r w:rsidRPr="004C7436">
        <w:rPr>
          <w:lang w:val="es-ES"/>
        </w:rPr>
        <w:t>:</w:t>
      </w:r>
      <w:r w:rsidRPr="004C7436">
        <w:rPr>
          <w:noProof/>
          <w:lang w:val="es-ES"/>
        </w:rPr>
        <w:t xml:space="preserve"> </w:t>
      </w:r>
      <w:r w:rsidR="00BF3B42">
        <w:rPr>
          <w:noProof/>
          <w:lang w:val="es-ES"/>
        </w:rPr>
        <w:drawing>
          <wp:inline distT="0" distB="0" distL="0" distR="0" wp14:anchorId="795AA106" wp14:editId="5ADD0FB2">
            <wp:extent cx="5612130" cy="3108325"/>
            <wp:effectExtent l="0" t="0" r="1270" b="3175"/>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612130" cy="3108325"/>
                    </a:xfrm>
                    <a:prstGeom prst="rect">
                      <a:avLst/>
                    </a:prstGeom>
                  </pic:spPr>
                </pic:pic>
              </a:graphicData>
            </a:graphic>
          </wp:inline>
        </w:drawing>
      </w:r>
      <w:r w:rsidR="003A54AC">
        <w:rPr>
          <w:noProof/>
          <w:lang w:val="es-ES"/>
        </w:rPr>
        <w:drawing>
          <wp:inline distT="0" distB="0" distL="0" distR="0" wp14:anchorId="4FA8821C" wp14:editId="69F85FFA">
            <wp:extent cx="4702231" cy="4445251"/>
            <wp:effectExtent l="0" t="0" r="0" b="0"/>
            <wp:docPr id="100" name="Picture 10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abl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728968" cy="4470526"/>
                    </a:xfrm>
                    <a:prstGeom prst="rect">
                      <a:avLst/>
                    </a:prstGeom>
                  </pic:spPr>
                </pic:pic>
              </a:graphicData>
            </a:graphic>
          </wp:inline>
        </w:drawing>
      </w:r>
    </w:p>
    <w:p w14:paraId="68AC1DF8" w14:textId="77777777" w:rsidR="0005536E" w:rsidRDefault="0005536E" w:rsidP="00083C69">
      <w:pPr>
        <w:spacing w:after="0"/>
        <w:ind w:firstLine="0"/>
        <w:jc w:val="center"/>
        <w:rPr>
          <w:lang w:val="es-ES"/>
        </w:rPr>
      </w:pPr>
    </w:p>
    <w:p w14:paraId="4DF76BDF" w14:textId="77777777" w:rsidR="0005536E" w:rsidRDefault="0005536E" w:rsidP="00083C69">
      <w:pPr>
        <w:spacing w:after="0"/>
        <w:ind w:firstLine="0"/>
        <w:jc w:val="center"/>
        <w:rPr>
          <w:lang w:val="es-ES"/>
        </w:rPr>
      </w:pPr>
    </w:p>
    <w:p w14:paraId="5B5D749C" w14:textId="4E55B554" w:rsidR="00083C69" w:rsidRDefault="00083C69" w:rsidP="00083C69">
      <w:pPr>
        <w:spacing w:after="0"/>
        <w:ind w:firstLine="0"/>
        <w:jc w:val="center"/>
        <w:rPr>
          <w:noProof/>
          <w:lang w:val="es-ES"/>
        </w:rPr>
      </w:pPr>
      <w:r>
        <w:rPr>
          <w:lang w:val="es-ES"/>
        </w:rPr>
        <w:lastRenderedPageBreak/>
        <w:t>CC</w:t>
      </w:r>
      <w:r w:rsidRPr="004C7436">
        <w:rPr>
          <w:lang w:val="es-ES"/>
        </w:rPr>
        <w:t>-00</w:t>
      </w:r>
      <w:r>
        <w:rPr>
          <w:lang w:val="es-ES"/>
        </w:rPr>
        <w:t>5</w:t>
      </w:r>
      <w:r w:rsidRPr="004C7436">
        <w:rPr>
          <w:lang w:val="es-ES"/>
        </w:rPr>
        <w:t>:</w:t>
      </w:r>
      <w:r w:rsidRPr="004C7436">
        <w:rPr>
          <w:noProof/>
          <w:lang w:val="es-ES"/>
        </w:rPr>
        <w:t xml:space="preserve"> </w:t>
      </w:r>
      <w:r w:rsidR="0013353D">
        <w:rPr>
          <w:noProof/>
          <w:lang w:val="es-ES"/>
        </w:rPr>
        <w:drawing>
          <wp:inline distT="0" distB="0" distL="0" distR="0" wp14:anchorId="4C8D00F8" wp14:editId="0DA1E6D4">
            <wp:extent cx="5612130" cy="2894965"/>
            <wp:effectExtent l="0" t="0" r="1270" b="63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612130" cy="2894965"/>
                    </a:xfrm>
                    <a:prstGeom prst="rect">
                      <a:avLst/>
                    </a:prstGeom>
                  </pic:spPr>
                </pic:pic>
              </a:graphicData>
            </a:graphic>
          </wp:inline>
        </w:drawing>
      </w:r>
      <w:r w:rsidR="00FB26BA">
        <w:rPr>
          <w:noProof/>
          <w:lang w:val="es-ES"/>
        </w:rPr>
        <w:drawing>
          <wp:inline distT="0" distB="0" distL="0" distR="0" wp14:anchorId="5A5BC2CB" wp14:editId="2B1CABFC">
            <wp:extent cx="5612130" cy="4227830"/>
            <wp:effectExtent l="0" t="0" r="1270" b="127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612130" cy="4227830"/>
                    </a:xfrm>
                    <a:prstGeom prst="rect">
                      <a:avLst/>
                    </a:prstGeom>
                  </pic:spPr>
                </pic:pic>
              </a:graphicData>
            </a:graphic>
          </wp:inline>
        </w:drawing>
      </w:r>
    </w:p>
    <w:p w14:paraId="14695A5D" w14:textId="77777777" w:rsidR="00FB26BA" w:rsidRDefault="00FB26BA" w:rsidP="00083C69">
      <w:pPr>
        <w:spacing w:after="0"/>
        <w:ind w:firstLine="0"/>
        <w:jc w:val="center"/>
        <w:rPr>
          <w:lang w:val="es-ES"/>
        </w:rPr>
      </w:pPr>
    </w:p>
    <w:p w14:paraId="5E5EA325" w14:textId="77777777" w:rsidR="00FB26BA" w:rsidRDefault="00FB26BA" w:rsidP="00083C69">
      <w:pPr>
        <w:spacing w:after="0"/>
        <w:ind w:firstLine="0"/>
        <w:jc w:val="center"/>
        <w:rPr>
          <w:lang w:val="es-ES"/>
        </w:rPr>
      </w:pPr>
    </w:p>
    <w:p w14:paraId="424EE676" w14:textId="77777777" w:rsidR="00FB26BA" w:rsidRDefault="00FB26BA" w:rsidP="00083C69">
      <w:pPr>
        <w:spacing w:after="0"/>
        <w:ind w:firstLine="0"/>
        <w:jc w:val="center"/>
        <w:rPr>
          <w:lang w:val="es-ES"/>
        </w:rPr>
      </w:pPr>
    </w:p>
    <w:p w14:paraId="68C25D51" w14:textId="77777777" w:rsidR="00FB26BA" w:rsidRDefault="00FB26BA" w:rsidP="00083C69">
      <w:pPr>
        <w:spacing w:after="0"/>
        <w:ind w:firstLine="0"/>
        <w:jc w:val="center"/>
        <w:rPr>
          <w:lang w:val="es-ES"/>
        </w:rPr>
      </w:pPr>
    </w:p>
    <w:p w14:paraId="5071F186" w14:textId="77777777" w:rsidR="00FB26BA" w:rsidRDefault="00FB26BA" w:rsidP="00083C69">
      <w:pPr>
        <w:spacing w:after="0"/>
        <w:ind w:firstLine="0"/>
        <w:jc w:val="center"/>
        <w:rPr>
          <w:lang w:val="es-ES"/>
        </w:rPr>
      </w:pPr>
    </w:p>
    <w:p w14:paraId="4AEA623B" w14:textId="0C268A45" w:rsidR="00083C69" w:rsidRDefault="00083C69" w:rsidP="00083C69">
      <w:pPr>
        <w:spacing w:after="0"/>
        <w:ind w:firstLine="0"/>
        <w:jc w:val="center"/>
        <w:rPr>
          <w:noProof/>
          <w:lang w:val="es-ES"/>
        </w:rPr>
      </w:pPr>
      <w:r>
        <w:rPr>
          <w:lang w:val="es-ES"/>
        </w:rPr>
        <w:lastRenderedPageBreak/>
        <w:t>CC</w:t>
      </w:r>
      <w:r w:rsidRPr="004C7436">
        <w:rPr>
          <w:lang w:val="es-ES"/>
        </w:rPr>
        <w:t>-00</w:t>
      </w:r>
      <w:r>
        <w:rPr>
          <w:lang w:val="es-ES"/>
        </w:rPr>
        <w:t>6</w:t>
      </w:r>
      <w:r w:rsidRPr="004C7436">
        <w:rPr>
          <w:lang w:val="es-ES"/>
        </w:rPr>
        <w:t>:</w:t>
      </w:r>
      <w:r w:rsidRPr="004C7436">
        <w:rPr>
          <w:noProof/>
          <w:lang w:val="es-ES"/>
        </w:rPr>
        <w:t xml:space="preserve"> </w:t>
      </w:r>
      <w:r w:rsidR="00AF62BC">
        <w:rPr>
          <w:noProof/>
          <w:lang w:val="es-ES"/>
        </w:rPr>
        <w:drawing>
          <wp:inline distT="0" distB="0" distL="0" distR="0" wp14:anchorId="0DDFB6B2" wp14:editId="1884C839">
            <wp:extent cx="5612130" cy="2909570"/>
            <wp:effectExtent l="0" t="0" r="0" b="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612130" cy="2909570"/>
                    </a:xfrm>
                    <a:prstGeom prst="rect">
                      <a:avLst/>
                    </a:prstGeom>
                  </pic:spPr>
                </pic:pic>
              </a:graphicData>
            </a:graphic>
          </wp:inline>
        </w:drawing>
      </w:r>
      <w:r w:rsidR="00612A0F">
        <w:rPr>
          <w:noProof/>
          <w:lang w:val="es-ES"/>
        </w:rPr>
        <w:drawing>
          <wp:inline distT="0" distB="0" distL="0" distR="0" wp14:anchorId="42ABB8C5" wp14:editId="30139BF3">
            <wp:extent cx="5612130" cy="4393565"/>
            <wp:effectExtent l="0" t="0" r="1270" b="635"/>
            <wp:docPr id="124" name="Picture 1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5612130" cy="4393565"/>
                    </a:xfrm>
                    <a:prstGeom prst="rect">
                      <a:avLst/>
                    </a:prstGeom>
                  </pic:spPr>
                </pic:pic>
              </a:graphicData>
            </a:graphic>
          </wp:inline>
        </w:drawing>
      </w:r>
    </w:p>
    <w:p w14:paraId="61DF6058" w14:textId="77777777" w:rsidR="0001595B" w:rsidRDefault="0001595B" w:rsidP="00083C69">
      <w:pPr>
        <w:spacing w:after="0"/>
        <w:ind w:firstLine="0"/>
        <w:jc w:val="center"/>
        <w:rPr>
          <w:lang w:val="es-ES"/>
        </w:rPr>
      </w:pPr>
    </w:p>
    <w:p w14:paraId="366CB704" w14:textId="77777777" w:rsidR="0001595B" w:rsidRDefault="0001595B" w:rsidP="00083C69">
      <w:pPr>
        <w:spacing w:after="0"/>
        <w:ind w:firstLine="0"/>
        <w:jc w:val="center"/>
        <w:rPr>
          <w:lang w:val="es-ES"/>
        </w:rPr>
      </w:pPr>
    </w:p>
    <w:p w14:paraId="71E8CE6E" w14:textId="77777777" w:rsidR="0001595B" w:rsidRDefault="0001595B" w:rsidP="00083C69">
      <w:pPr>
        <w:spacing w:after="0"/>
        <w:ind w:firstLine="0"/>
        <w:jc w:val="center"/>
        <w:rPr>
          <w:lang w:val="es-ES"/>
        </w:rPr>
      </w:pPr>
    </w:p>
    <w:p w14:paraId="5405E9FA" w14:textId="77777777" w:rsidR="0001595B" w:rsidRDefault="0001595B" w:rsidP="00083C69">
      <w:pPr>
        <w:spacing w:after="0"/>
        <w:ind w:firstLine="0"/>
        <w:jc w:val="center"/>
        <w:rPr>
          <w:lang w:val="es-ES"/>
        </w:rPr>
      </w:pPr>
    </w:p>
    <w:p w14:paraId="3D6F36DF" w14:textId="50ECB47E" w:rsidR="00083C69" w:rsidRDefault="00083C69" w:rsidP="00083C69">
      <w:pPr>
        <w:spacing w:after="0"/>
        <w:ind w:firstLine="0"/>
        <w:jc w:val="center"/>
        <w:rPr>
          <w:noProof/>
          <w:lang w:val="es-ES"/>
        </w:rPr>
      </w:pPr>
      <w:r>
        <w:rPr>
          <w:lang w:val="es-ES"/>
        </w:rPr>
        <w:lastRenderedPageBreak/>
        <w:t>CC</w:t>
      </w:r>
      <w:r w:rsidRPr="004C7436">
        <w:rPr>
          <w:lang w:val="es-ES"/>
        </w:rPr>
        <w:t>-00</w:t>
      </w:r>
      <w:r>
        <w:rPr>
          <w:lang w:val="es-ES"/>
        </w:rPr>
        <w:t>7</w:t>
      </w:r>
      <w:r w:rsidRPr="004C7436">
        <w:rPr>
          <w:lang w:val="es-ES"/>
        </w:rPr>
        <w:t>:</w:t>
      </w:r>
      <w:r w:rsidRPr="004C7436">
        <w:rPr>
          <w:noProof/>
          <w:lang w:val="es-ES"/>
        </w:rPr>
        <w:t xml:space="preserve"> </w:t>
      </w:r>
      <w:r w:rsidR="008F632B">
        <w:rPr>
          <w:noProof/>
          <w:lang w:val="es-ES"/>
        </w:rPr>
        <w:drawing>
          <wp:inline distT="0" distB="0" distL="0" distR="0" wp14:anchorId="7761BBA0" wp14:editId="0DEE6032">
            <wp:extent cx="5612130" cy="3656965"/>
            <wp:effectExtent l="0" t="0" r="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612130" cy="3656965"/>
                    </a:xfrm>
                    <a:prstGeom prst="rect">
                      <a:avLst/>
                    </a:prstGeom>
                  </pic:spPr>
                </pic:pic>
              </a:graphicData>
            </a:graphic>
          </wp:inline>
        </w:drawing>
      </w:r>
      <w:r w:rsidR="00090A5E">
        <w:rPr>
          <w:noProof/>
          <w:lang w:val="es-ES"/>
        </w:rPr>
        <w:drawing>
          <wp:inline distT="0" distB="0" distL="0" distR="0" wp14:anchorId="23D52B01" wp14:editId="27AD3FBB">
            <wp:extent cx="5169529" cy="3979215"/>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174324" cy="3982906"/>
                    </a:xfrm>
                    <a:prstGeom prst="rect">
                      <a:avLst/>
                    </a:prstGeom>
                  </pic:spPr>
                </pic:pic>
              </a:graphicData>
            </a:graphic>
          </wp:inline>
        </w:drawing>
      </w:r>
    </w:p>
    <w:p w14:paraId="177390F4" w14:textId="77777777" w:rsidR="00090A5E" w:rsidRDefault="00090A5E" w:rsidP="00083C69">
      <w:pPr>
        <w:spacing w:after="0"/>
        <w:ind w:firstLine="0"/>
        <w:jc w:val="center"/>
        <w:rPr>
          <w:lang w:val="es-ES"/>
        </w:rPr>
      </w:pPr>
    </w:p>
    <w:p w14:paraId="775A51B9" w14:textId="77777777" w:rsidR="00090A5E" w:rsidRDefault="00090A5E" w:rsidP="00083C69">
      <w:pPr>
        <w:spacing w:after="0"/>
        <w:ind w:firstLine="0"/>
        <w:jc w:val="center"/>
        <w:rPr>
          <w:lang w:val="es-ES"/>
        </w:rPr>
      </w:pPr>
    </w:p>
    <w:p w14:paraId="3760107A" w14:textId="46DA238F" w:rsidR="00083C69" w:rsidRDefault="00083C69" w:rsidP="00083C69">
      <w:pPr>
        <w:spacing w:after="0"/>
        <w:ind w:firstLine="0"/>
        <w:jc w:val="center"/>
        <w:rPr>
          <w:noProof/>
          <w:lang w:val="es-ES"/>
        </w:rPr>
      </w:pPr>
      <w:r>
        <w:rPr>
          <w:lang w:val="es-ES"/>
        </w:rPr>
        <w:lastRenderedPageBreak/>
        <w:t>CC</w:t>
      </w:r>
      <w:r w:rsidRPr="004C7436">
        <w:rPr>
          <w:lang w:val="es-ES"/>
        </w:rPr>
        <w:t>-00</w:t>
      </w:r>
      <w:r>
        <w:rPr>
          <w:lang w:val="es-ES"/>
        </w:rPr>
        <w:t>8</w:t>
      </w:r>
      <w:r w:rsidRPr="004C7436">
        <w:rPr>
          <w:lang w:val="es-ES"/>
        </w:rPr>
        <w:t>:</w:t>
      </w:r>
      <w:r w:rsidRPr="004C7436">
        <w:rPr>
          <w:noProof/>
          <w:lang w:val="es-ES"/>
        </w:rPr>
        <w:t xml:space="preserve"> </w:t>
      </w:r>
      <w:r w:rsidR="00B36A57">
        <w:rPr>
          <w:noProof/>
          <w:lang w:val="es-ES"/>
        </w:rPr>
        <w:drawing>
          <wp:inline distT="0" distB="0" distL="0" distR="0" wp14:anchorId="1F6AC2C8" wp14:editId="7A28B94D">
            <wp:extent cx="5612130" cy="314452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612130" cy="3144520"/>
                    </a:xfrm>
                    <a:prstGeom prst="rect">
                      <a:avLst/>
                    </a:prstGeom>
                  </pic:spPr>
                </pic:pic>
              </a:graphicData>
            </a:graphic>
          </wp:inline>
        </w:drawing>
      </w:r>
      <w:r w:rsidR="00CC4727">
        <w:rPr>
          <w:noProof/>
          <w:lang w:val="es-ES"/>
        </w:rPr>
        <w:drawing>
          <wp:inline distT="0" distB="0" distL="0" distR="0" wp14:anchorId="399309E1" wp14:editId="46C0D6DD">
            <wp:extent cx="5245655" cy="3892990"/>
            <wp:effectExtent l="0" t="0" r="0" b="635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264483" cy="3906963"/>
                    </a:xfrm>
                    <a:prstGeom prst="rect">
                      <a:avLst/>
                    </a:prstGeom>
                  </pic:spPr>
                </pic:pic>
              </a:graphicData>
            </a:graphic>
          </wp:inline>
        </w:drawing>
      </w:r>
    </w:p>
    <w:p w14:paraId="6398D42F" w14:textId="77777777" w:rsidR="00CC4727" w:rsidRDefault="00CC4727" w:rsidP="00083C69">
      <w:pPr>
        <w:spacing w:after="0"/>
        <w:ind w:firstLine="0"/>
        <w:jc w:val="center"/>
        <w:rPr>
          <w:lang w:val="es-ES"/>
        </w:rPr>
      </w:pPr>
    </w:p>
    <w:p w14:paraId="193CE540" w14:textId="77777777" w:rsidR="00CC4727" w:rsidRDefault="00CC4727" w:rsidP="00083C69">
      <w:pPr>
        <w:spacing w:after="0"/>
        <w:ind w:firstLine="0"/>
        <w:jc w:val="center"/>
        <w:rPr>
          <w:lang w:val="es-ES"/>
        </w:rPr>
      </w:pPr>
    </w:p>
    <w:p w14:paraId="64DBC0AF" w14:textId="77777777" w:rsidR="00CC4727" w:rsidRDefault="00CC4727" w:rsidP="00083C69">
      <w:pPr>
        <w:spacing w:after="0"/>
        <w:ind w:firstLine="0"/>
        <w:jc w:val="center"/>
        <w:rPr>
          <w:lang w:val="es-ES"/>
        </w:rPr>
      </w:pPr>
    </w:p>
    <w:p w14:paraId="76E267B4" w14:textId="77777777" w:rsidR="00CC4727" w:rsidRDefault="00CC4727" w:rsidP="00083C69">
      <w:pPr>
        <w:spacing w:after="0"/>
        <w:ind w:firstLine="0"/>
        <w:jc w:val="center"/>
        <w:rPr>
          <w:lang w:val="es-ES"/>
        </w:rPr>
      </w:pPr>
    </w:p>
    <w:p w14:paraId="3FC5DD72" w14:textId="77777777" w:rsidR="00CC4727" w:rsidRDefault="00CC4727" w:rsidP="00083C69">
      <w:pPr>
        <w:spacing w:after="0"/>
        <w:ind w:firstLine="0"/>
        <w:jc w:val="center"/>
        <w:rPr>
          <w:lang w:val="es-ES"/>
        </w:rPr>
      </w:pPr>
    </w:p>
    <w:p w14:paraId="36C23094" w14:textId="5B49ED4D" w:rsidR="00083C69" w:rsidRDefault="00083C69" w:rsidP="00083C69">
      <w:pPr>
        <w:spacing w:after="0"/>
        <w:ind w:firstLine="0"/>
        <w:jc w:val="center"/>
        <w:rPr>
          <w:noProof/>
          <w:lang w:val="es-ES"/>
        </w:rPr>
      </w:pPr>
      <w:r>
        <w:rPr>
          <w:lang w:val="es-ES"/>
        </w:rPr>
        <w:lastRenderedPageBreak/>
        <w:t>CC</w:t>
      </w:r>
      <w:r w:rsidRPr="004C7436">
        <w:rPr>
          <w:lang w:val="es-ES"/>
        </w:rPr>
        <w:t>-00</w:t>
      </w:r>
      <w:r>
        <w:rPr>
          <w:lang w:val="es-ES"/>
        </w:rPr>
        <w:t>9</w:t>
      </w:r>
      <w:r w:rsidRPr="004C7436">
        <w:rPr>
          <w:lang w:val="es-ES"/>
        </w:rPr>
        <w:t>:</w:t>
      </w:r>
      <w:r w:rsidRPr="004C7436">
        <w:rPr>
          <w:noProof/>
          <w:lang w:val="es-ES"/>
        </w:rPr>
        <w:t xml:space="preserve"> </w:t>
      </w:r>
      <w:r w:rsidR="004E7152">
        <w:rPr>
          <w:noProof/>
          <w:lang w:val="es-ES"/>
        </w:rPr>
        <w:drawing>
          <wp:inline distT="0" distB="0" distL="0" distR="0" wp14:anchorId="489FD059" wp14:editId="0E9DF4AF">
            <wp:extent cx="5612130" cy="3427730"/>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612130" cy="3427730"/>
                    </a:xfrm>
                    <a:prstGeom prst="rect">
                      <a:avLst/>
                    </a:prstGeom>
                  </pic:spPr>
                </pic:pic>
              </a:graphicData>
            </a:graphic>
          </wp:inline>
        </w:drawing>
      </w:r>
      <w:r w:rsidR="00921676">
        <w:rPr>
          <w:noProof/>
          <w:lang w:val="es-ES"/>
        </w:rPr>
        <w:drawing>
          <wp:inline distT="0" distB="0" distL="0" distR="0" wp14:anchorId="0BA0F088" wp14:editId="5DAD5143">
            <wp:extent cx="4562947" cy="3772511"/>
            <wp:effectExtent l="0" t="0" r="0" b="0"/>
            <wp:docPr id="147" name="Picture 14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4567863" cy="3776576"/>
                    </a:xfrm>
                    <a:prstGeom prst="rect">
                      <a:avLst/>
                    </a:prstGeom>
                  </pic:spPr>
                </pic:pic>
              </a:graphicData>
            </a:graphic>
          </wp:inline>
        </w:drawing>
      </w:r>
    </w:p>
    <w:p w14:paraId="1B5ABEE6" w14:textId="77777777" w:rsidR="00FF1BE2" w:rsidRDefault="00FF1BE2" w:rsidP="00083C69">
      <w:pPr>
        <w:spacing w:after="0"/>
        <w:ind w:firstLine="0"/>
        <w:jc w:val="center"/>
        <w:rPr>
          <w:noProof/>
          <w:lang w:val="es-ES"/>
        </w:rPr>
      </w:pPr>
    </w:p>
    <w:p w14:paraId="36A78B1D" w14:textId="77777777" w:rsidR="00FF1BE2" w:rsidRDefault="00FF1BE2" w:rsidP="00083C69">
      <w:pPr>
        <w:spacing w:after="0"/>
        <w:ind w:firstLine="0"/>
        <w:jc w:val="center"/>
        <w:rPr>
          <w:noProof/>
          <w:lang w:val="es-ES"/>
        </w:rPr>
      </w:pPr>
    </w:p>
    <w:p w14:paraId="4BBE1AE5" w14:textId="77777777" w:rsidR="00FF1BE2" w:rsidRDefault="00FF1BE2" w:rsidP="00083C69">
      <w:pPr>
        <w:spacing w:after="0"/>
        <w:ind w:firstLine="0"/>
        <w:jc w:val="center"/>
        <w:rPr>
          <w:noProof/>
          <w:lang w:val="es-ES"/>
        </w:rPr>
      </w:pPr>
    </w:p>
    <w:p w14:paraId="33464ABC" w14:textId="77777777" w:rsidR="00FF1BE2" w:rsidRDefault="00FF1BE2" w:rsidP="00083C69">
      <w:pPr>
        <w:spacing w:after="0"/>
        <w:ind w:firstLine="0"/>
        <w:jc w:val="center"/>
        <w:rPr>
          <w:noProof/>
          <w:lang w:val="es-ES"/>
        </w:rPr>
      </w:pPr>
    </w:p>
    <w:p w14:paraId="6A877137" w14:textId="7E404336" w:rsidR="00FF1BE2" w:rsidRPr="00104B69" w:rsidRDefault="000E088A" w:rsidP="0050781D">
      <w:pPr>
        <w:pStyle w:val="Heading2"/>
      </w:pPr>
      <w:bookmarkStart w:id="74" w:name="_Toc90609659"/>
      <w:r>
        <w:lastRenderedPageBreak/>
        <w:t>Reporte de Ejecuciones</w:t>
      </w:r>
      <w:bookmarkEnd w:id="74"/>
    </w:p>
    <w:p w14:paraId="330AB896" w14:textId="77777777" w:rsidR="000E088A" w:rsidRDefault="000E088A" w:rsidP="007A17C8">
      <w:pPr>
        <w:keepNext/>
      </w:pPr>
      <w:r w:rsidRPr="000E088A">
        <w:drawing>
          <wp:inline distT="0" distB="0" distL="0" distR="0" wp14:anchorId="77FF40B4" wp14:editId="09641D62">
            <wp:extent cx="5127023" cy="743597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129025" cy="7438874"/>
                    </a:xfrm>
                    <a:prstGeom prst="rect">
                      <a:avLst/>
                    </a:prstGeom>
                    <a:noFill/>
                    <a:ln>
                      <a:noFill/>
                    </a:ln>
                  </pic:spPr>
                </pic:pic>
              </a:graphicData>
            </a:graphic>
          </wp:inline>
        </w:drawing>
      </w:r>
    </w:p>
    <w:p w14:paraId="02BE9203" w14:textId="2F6E6262" w:rsidR="00785563" w:rsidRPr="00083C69" w:rsidRDefault="007A17C8" w:rsidP="007A17C8">
      <w:pPr>
        <w:pStyle w:val="Caption"/>
        <w:rPr>
          <w:lang w:val="es-ES"/>
        </w:rPr>
      </w:pPr>
      <w:r>
        <w:t xml:space="preserve">Ilustración </w:t>
      </w:r>
      <w:r>
        <w:fldChar w:fldCharType="begin"/>
      </w:r>
      <w:r>
        <w:instrText xml:space="preserve"> SEQ Ilustración \* ARABIC </w:instrText>
      </w:r>
      <w:r>
        <w:fldChar w:fldCharType="separate"/>
      </w:r>
      <w:r>
        <w:rPr>
          <w:noProof/>
        </w:rPr>
        <w:t>15</w:t>
      </w:r>
      <w:r>
        <w:fldChar w:fldCharType="end"/>
      </w:r>
      <w:r>
        <w:t>: Reporte de ejecuciones</w:t>
      </w:r>
      <w:r w:rsidR="000F2E65" w:rsidRPr="00083C69">
        <w:rPr>
          <w:lang w:val="es-ES"/>
        </w:rPr>
        <w:br w:type="page"/>
      </w:r>
    </w:p>
    <w:p w14:paraId="78BE2474" w14:textId="30DE221A" w:rsidR="00700932" w:rsidRDefault="00785563" w:rsidP="00CA5A48">
      <w:pPr>
        <w:pStyle w:val="Heading1"/>
        <w:rPr>
          <w:lang w:val="es-ES"/>
        </w:rPr>
      </w:pPr>
      <w:bookmarkStart w:id="75" w:name="_Toc90609660"/>
      <w:r>
        <w:rPr>
          <w:lang w:val="es-ES"/>
        </w:rPr>
        <w:lastRenderedPageBreak/>
        <w:t xml:space="preserve">Pruebas unitarias con </w:t>
      </w:r>
      <w:proofErr w:type="spellStart"/>
      <w:r>
        <w:rPr>
          <w:lang w:val="es-ES"/>
        </w:rPr>
        <w:t>PHPUnit</w:t>
      </w:r>
      <w:proofErr w:type="spellEnd"/>
      <w:r>
        <w:rPr>
          <w:lang w:val="es-ES"/>
        </w:rPr>
        <w:t>.</w:t>
      </w:r>
      <w:bookmarkEnd w:id="75"/>
    </w:p>
    <w:p w14:paraId="1448BCC1" w14:textId="03929735" w:rsidR="00CC3D93" w:rsidRDefault="001619E0" w:rsidP="00CC3D93">
      <w:pPr>
        <w:pStyle w:val="Heading1"/>
        <w:rPr>
          <w:lang w:val="es-ES"/>
        </w:rPr>
      </w:pPr>
      <w:bookmarkStart w:id="76" w:name="_Toc90609661"/>
      <w:r>
        <w:rPr>
          <w:lang w:val="es-ES"/>
        </w:rPr>
        <w:t xml:space="preserve">Clase: </w:t>
      </w:r>
      <w:proofErr w:type="spellStart"/>
      <w:r>
        <w:rPr>
          <w:lang w:val="es-ES"/>
        </w:rPr>
        <w:t>PacienteModel</w:t>
      </w:r>
      <w:r w:rsidR="003A13AC">
        <w:rPr>
          <w:lang w:val="es-ES"/>
        </w:rPr>
        <w:t>Test</w:t>
      </w:r>
      <w:bookmarkEnd w:id="76"/>
      <w:proofErr w:type="spellEnd"/>
    </w:p>
    <w:p w14:paraId="7D62E9BA" w14:textId="68515C24" w:rsidR="00785563" w:rsidRDefault="00362096" w:rsidP="0050781D">
      <w:pPr>
        <w:pStyle w:val="Heading2"/>
      </w:pPr>
      <w:bookmarkStart w:id="77" w:name="_Toc90609662"/>
      <w:r>
        <w:t xml:space="preserve">Método </w:t>
      </w:r>
      <w:proofErr w:type="spellStart"/>
      <w:r>
        <w:t>VerificarPaciente</w:t>
      </w:r>
      <w:bookmarkEnd w:id="77"/>
      <w:proofErr w:type="spellEnd"/>
      <w:r>
        <w:t xml:space="preserve"> </w:t>
      </w:r>
    </w:p>
    <w:p w14:paraId="26FF4CEE" w14:textId="45DE1FC1" w:rsidR="00CC3D93" w:rsidRDefault="00CC3D93" w:rsidP="00CC3D93">
      <w:pPr>
        <w:rPr>
          <w:lang w:val="es-ES"/>
        </w:rPr>
      </w:pPr>
      <w:r w:rsidRPr="00CC3D93">
        <w:rPr>
          <w:b/>
          <w:bCs/>
          <w:lang w:val="es-ES"/>
        </w:rPr>
        <w:t>Objetivo:</w:t>
      </w:r>
      <w:r>
        <w:rPr>
          <w:b/>
          <w:bCs/>
          <w:lang w:val="es-ES"/>
        </w:rPr>
        <w:t xml:space="preserve"> </w:t>
      </w:r>
      <w:r w:rsidR="00BE1806">
        <w:rPr>
          <w:lang w:val="es-ES"/>
        </w:rPr>
        <w:t xml:space="preserve">Es obligatorio verificar la existencia de un paciente en la base de datos antes de </w:t>
      </w:r>
      <w:r w:rsidR="00E956E6">
        <w:rPr>
          <w:lang w:val="es-ES"/>
        </w:rPr>
        <w:t>ser registrado otro, por lo que este método verifica a través de un</w:t>
      </w:r>
      <w:r w:rsidR="003B1A63">
        <w:rPr>
          <w:lang w:val="es-ES"/>
        </w:rPr>
        <w:t xml:space="preserve"> INSERT</w:t>
      </w:r>
      <w:r w:rsidR="00E956E6">
        <w:rPr>
          <w:lang w:val="es-ES"/>
        </w:rPr>
        <w:t xml:space="preserve"> a la tabla pacientes</w:t>
      </w:r>
      <w:r w:rsidR="003B1A63">
        <w:rPr>
          <w:lang w:val="es-ES"/>
        </w:rPr>
        <w:t>, enviando como parámetro de entrada la cédula</w:t>
      </w:r>
      <w:r w:rsidR="0008609E">
        <w:rPr>
          <w:lang w:val="es-ES"/>
        </w:rPr>
        <w:t>,</w:t>
      </w:r>
      <w:r w:rsidR="003B1A63">
        <w:rPr>
          <w:lang w:val="es-ES"/>
        </w:rPr>
        <w:t xml:space="preserve"> y</w:t>
      </w:r>
      <w:r w:rsidR="0008609E">
        <w:rPr>
          <w:lang w:val="es-ES"/>
        </w:rPr>
        <w:t xml:space="preserve"> </w:t>
      </w:r>
      <w:r w:rsidR="003B1A63" w:rsidRPr="001F3500">
        <w:rPr>
          <w:u w:val="single"/>
          <w:lang w:val="es-ES"/>
        </w:rPr>
        <w:t>aumentando</w:t>
      </w:r>
      <w:r w:rsidR="0008609E">
        <w:rPr>
          <w:lang w:val="es-ES"/>
        </w:rPr>
        <w:t xml:space="preserve"> un contador </w:t>
      </w:r>
      <w:r w:rsidR="003B1A63">
        <w:rPr>
          <w:lang w:val="es-ES"/>
        </w:rPr>
        <w:t xml:space="preserve">si se encuentra un registro. Además, este método no sólo sirve para verificar antes de registrar la información personal de un paciente, </w:t>
      </w:r>
      <w:r w:rsidR="0041775C">
        <w:rPr>
          <w:lang w:val="es-ES"/>
        </w:rPr>
        <w:t xml:space="preserve">sino para </w:t>
      </w:r>
      <w:r w:rsidR="00971FA9">
        <w:rPr>
          <w:lang w:val="es-ES"/>
        </w:rPr>
        <w:t xml:space="preserve">otros </w:t>
      </w:r>
      <w:r w:rsidR="00971FA9" w:rsidRPr="001F3500">
        <w:rPr>
          <w:u w:val="single"/>
          <w:lang w:val="es-ES"/>
        </w:rPr>
        <w:t>requisitos</w:t>
      </w:r>
      <w:r w:rsidR="00971FA9">
        <w:rPr>
          <w:lang w:val="es-ES"/>
        </w:rPr>
        <w:t>.</w:t>
      </w:r>
    </w:p>
    <w:p w14:paraId="2818B0F7" w14:textId="750B5EBB" w:rsidR="00971FA9" w:rsidRDefault="004D6096" w:rsidP="00CC3D93">
      <w:pPr>
        <w:rPr>
          <w:b/>
          <w:bCs/>
          <w:lang w:val="es-ES"/>
        </w:rPr>
      </w:pPr>
      <w:r w:rsidRPr="004D6096">
        <w:rPr>
          <w:b/>
          <w:bCs/>
          <w:lang w:val="es-ES"/>
        </w:rPr>
        <w:t>Código:</w:t>
      </w:r>
    </w:p>
    <w:p w14:paraId="7D49BFC9" w14:textId="6D5F194C" w:rsidR="004D6096" w:rsidRDefault="00D7565D" w:rsidP="00D71E1F">
      <w:pPr>
        <w:ind w:firstLine="0"/>
        <w:jc w:val="center"/>
        <w:rPr>
          <w:b/>
          <w:bCs/>
          <w:lang w:val="es-ES"/>
        </w:rPr>
      </w:pPr>
      <w:r>
        <w:rPr>
          <w:noProof/>
        </w:rPr>
        <w:drawing>
          <wp:inline distT="0" distB="0" distL="0" distR="0" wp14:anchorId="745A754A" wp14:editId="59404F73">
            <wp:extent cx="5612130" cy="1255395"/>
            <wp:effectExtent l="0" t="0" r="762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1255395"/>
                    </a:xfrm>
                    <a:prstGeom prst="rect">
                      <a:avLst/>
                    </a:prstGeom>
                  </pic:spPr>
                </pic:pic>
              </a:graphicData>
            </a:graphic>
          </wp:inline>
        </w:drawing>
      </w:r>
    </w:p>
    <w:p w14:paraId="0D5A35D7" w14:textId="127531EF" w:rsidR="00C14F07" w:rsidRDefault="00D71E1F" w:rsidP="00D71E1F">
      <w:pPr>
        <w:ind w:firstLine="0"/>
        <w:rPr>
          <w:lang w:val="es-ES"/>
        </w:rPr>
      </w:pPr>
      <w:r>
        <w:rPr>
          <w:b/>
          <w:bCs/>
          <w:lang w:val="es-ES"/>
        </w:rPr>
        <w:tab/>
        <w:t xml:space="preserve">Método de prueba asociado: </w:t>
      </w:r>
      <w:proofErr w:type="spellStart"/>
      <w:r w:rsidR="00C6191B">
        <w:rPr>
          <w:lang w:val="es-ES"/>
        </w:rPr>
        <w:t>TestVerificarPaciente</w:t>
      </w:r>
      <w:proofErr w:type="spellEnd"/>
      <w:r w:rsidR="00C6191B">
        <w:rPr>
          <w:lang w:val="es-ES"/>
        </w:rPr>
        <w:t>.</w:t>
      </w:r>
      <w:r w:rsidR="00C14F07">
        <w:rPr>
          <w:lang w:val="es-ES"/>
        </w:rPr>
        <w:t xml:space="preserve"> </w:t>
      </w:r>
    </w:p>
    <w:p w14:paraId="44B403C9" w14:textId="4F9E6E92" w:rsidR="00C14F07" w:rsidRDefault="00C14F07" w:rsidP="00D71E1F">
      <w:pPr>
        <w:ind w:firstLine="0"/>
        <w:rPr>
          <w:lang w:val="es-ES"/>
        </w:rPr>
      </w:pPr>
      <w:r>
        <w:rPr>
          <w:lang w:val="es-ES"/>
        </w:rPr>
        <w:tab/>
      </w:r>
      <w:r w:rsidRPr="004506A9">
        <w:rPr>
          <w:b/>
          <w:lang w:val="es-ES"/>
        </w:rPr>
        <w:t>Proveedor de datos:</w:t>
      </w:r>
      <w:r w:rsidR="003C7E7B">
        <w:rPr>
          <w:lang w:val="es-ES"/>
        </w:rPr>
        <w:t xml:space="preserve"> </w:t>
      </w:r>
      <w:proofErr w:type="spellStart"/>
      <w:r w:rsidR="003C7E7B">
        <w:rPr>
          <w:lang w:val="es-ES"/>
        </w:rPr>
        <w:t>cedulasProveedor</w:t>
      </w:r>
      <w:proofErr w:type="spellEnd"/>
    </w:p>
    <w:p w14:paraId="6410FBB4" w14:textId="66A6228B" w:rsidR="003B4F26" w:rsidRDefault="003B4F26" w:rsidP="00D71E1F">
      <w:pPr>
        <w:ind w:firstLine="0"/>
        <w:rPr>
          <w:lang w:val="es-ES"/>
        </w:rPr>
      </w:pPr>
      <w:r>
        <w:rPr>
          <w:noProof/>
        </w:rPr>
        <w:drawing>
          <wp:inline distT="0" distB="0" distL="0" distR="0" wp14:anchorId="0E881899" wp14:editId="4F269A29">
            <wp:extent cx="5612130" cy="188849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1888490"/>
                    </a:xfrm>
                    <a:prstGeom prst="rect">
                      <a:avLst/>
                    </a:prstGeom>
                  </pic:spPr>
                </pic:pic>
              </a:graphicData>
            </a:graphic>
          </wp:inline>
        </w:drawing>
      </w:r>
    </w:p>
    <w:p w14:paraId="4F455CA3" w14:textId="5E586B29" w:rsidR="003B4F26" w:rsidRDefault="00FC5FEA" w:rsidP="00D71E1F">
      <w:pPr>
        <w:ind w:firstLine="0"/>
        <w:rPr>
          <w:b/>
          <w:bCs/>
          <w:lang w:val="es-ES"/>
        </w:rPr>
      </w:pPr>
      <w:r>
        <w:rPr>
          <w:lang w:val="es-ES"/>
        </w:rPr>
        <w:tab/>
      </w:r>
      <w:r w:rsidRPr="00FC5FEA">
        <w:rPr>
          <w:b/>
          <w:bCs/>
          <w:lang w:val="es-ES"/>
        </w:rPr>
        <w:t>Resultado de la prueba unitaria:</w:t>
      </w:r>
    </w:p>
    <w:p w14:paraId="72A421AA" w14:textId="2A34CDF0" w:rsidR="00FC5FEA" w:rsidRDefault="0019444B" w:rsidP="00D71E1F">
      <w:pPr>
        <w:ind w:firstLine="0"/>
        <w:rPr>
          <w:b/>
          <w:bCs/>
          <w:lang w:val="es-ES"/>
        </w:rPr>
      </w:pPr>
      <w:r>
        <w:rPr>
          <w:noProof/>
        </w:rPr>
        <w:drawing>
          <wp:inline distT="0" distB="0" distL="0" distR="0" wp14:anchorId="46CD411C" wp14:editId="3502A08D">
            <wp:extent cx="5612130" cy="1294130"/>
            <wp:effectExtent l="0" t="0" r="762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1294130"/>
                    </a:xfrm>
                    <a:prstGeom prst="rect">
                      <a:avLst/>
                    </a:prstGeom>
                  </pic:spPr>
                </pic:pic>
              </a:graphicData>
            </a:graphic>
          </wp:inline>
        </w:drawing>
      </w:r>
    </w:p>
    <w:p w14:paraId="6DDC68E2" w14:textId="09399803" w:rsidR="0019444B" w:rsidRDefault="00AF578D" w:rsidP="00B12379">
      <w:pPr>
        <w:ind w:firstLine="708"/>
        <w:jc w:val="center"/>
        <w:rPr>
          <w:b/>
          <w:bCs/>
          <w:lang w:val="es-ES"/>
        </w:rPr>
      </w:pPr>
      <w:r>
        <w:rPr>
          <w:b/>
          <w:bCs/>
          <w:lang w:val="es-ES"/>
        </w:rPr>
        <w:lastRenderedPageBreak/>
        <w:t>Documentación de los casos de prueba</w:t>
      </w:r>
    </w:p>
    <w:tbl>
      <w:tblPr>
        <w:tblStyle w:val="TableGrid"/>
        <w:tblW w:w="10955" w:type="dxa"/>
        <w:tblInd w:w="-1058" w:type="dxa"/>
        <w:tblLook w:val="04A0" w:firstRow="1" w:lastRow="0" w:firstColumn="1" w:lastColumn="0" w:noHBand="0" w:noVBand="1"/>
      </w:tblPr>
      <w:tblGrid>
        <w:gridCol w:w="1345"/>
        <w:gridCol w:w="1344"/>
        <w:gridCol w:w="2234"/>
        <w:gridCol w:w="1350"/>
        <w:gridCol w:w="1669"/>
        <w:gridCol w:w="1669"/>
        <w:gridCol w:w="1344"/>
      </w:tblGrid>
      <w:tr w:rsidR="00377B60" w14:paraId="541057CC" w14:textId="77777777" w:rsidTr="007C3DED">
        <w:trPr>
          <w:trHeight w:val="793"/>
        </w:trPr>
        <w:tc>
          <w:tcPr>
            <w:tcW w:w="1373" w:type="dxa"/>
            <w:vAlign w:val="center"/>
          </w:tcPr>
          <w:p w14:paraId="2F1A40DA" w14:textId="4ABB7B73" w:rsidR="00377B60" w:rsidRDefault="00377B60" w:rsidP="007C3DED">
            <w:pPr>
              <w:spacing w:line="240" w:lineRule="auto"/>
              <w:ind w:firstLine="0"/>
              <w:jc w:val="center"/>
              <w:rPr>
                <w:b/>
                <w:bCs/>
                <w:lang w:val="es-ES"/>
              </w:rPr>
            </w:pPr>
            <w:r>
              <w:rPr>
                <w:b/>
                <w:bCs/>
                <w:lang w:val="es-ES"/>
              </w:rPr>
              <w:t>ID de caso de prueba</w:t>
            </w:r>
          </w:p>
        </w:tc>
        <w:tc>
          <w:tcPr>
            <w:tcW w:w="1373" w:type="dxa"/>
            <w:vAlign w:val="center"/>
          </w:tcPr>
          <w:p w14:paraId="1D36B65A" w14:textId="39FE75E0" w:rsidR="00377B60" w:rsidRDefault="00377B60" w:rsidP="00377B60">
            <w:pPr>
              <w:spacing w:line="240" w:lineRule="auto"/>
              <w:ind w:firstLine="0"/>
              <w:jc w:val="center"/>
              <w:rPr>
                <w:b/>
                <w:bCs/>
                <w:lang w:val="es-ES"/>
              </w:rPr>
            </w:pPr>
            <w:r>
              <w:rPr>
                <w:b/>
                <w:bCs/>
                <w:lang w:val="es-ES"/>
              </w:rPr>
              <w:t>Caso de prueba</w:t>
            </w:r>
          </w:p>
        </w:tc>
        <w:tc>
          <w:tcPr>
            <w:tcW w:w="2080" w:type="dxa"/>
            <w:vAlign w:val="center"/>
          </w:tcPr>
          <w:p w14:paraId="56FE554A" w14:textId="1610FF02" w:rsidR="00377B60" w:rsidRDefault="00377B60" w:rsidP="00377B60">
            <w:pPr>
              <w:spacing w:line="240" w:lineRule="auto"/>
              <w:ind w:firstLine="0"/>
              <w:jc w:val="center"/>
              <w:rPr>
                <w:b/>
                <w:bCs/>
                <w:lang w:val="es-ES"/>
              </w:rPr>
            </w:pPr>
            <w:r>
              <w:rPr>
                <w:b/>
                <w:bCs/>
                <w:lang w:val="es-ES"/>
              </w:rPr>
              <w:t>Método o función</w:t>
            </w:r>
          </w:p>
        </w:tc>
        <w:tc>
          <w:tcPr>
            <w:tcW w:w="1378" w:type="dxa"/>
            <w:vAlign w:val="center"/>
          </w:tcPr>
          <w:p w14:paraId="761AD35E" w14:textId="7129CB9E" w:rsidR="00377B60" w:rsidRDefault="00377B60" w:rsidP="00377B60">
            <w:pPr>
              <w:spacing w:line="240" w:lineRule="auto"/>
              <w:ind w:firstLine="0"/>
              <w:jc w:val="center"/>
              <w:rPr>
                <w:b/>
                <w:bCs/>
                <w:lang w:val="es-ES"/>
              </w:rPr>
            </w:pPr>
            <w:r>
              <w:rPr>
                <w:b/>
                <w:bCs/>
                <w:lang w:val="es-ES"/>
              </w:rPr>
              <w:t>Datos de Prueba</w:t>
            </w:r>
          </w:p>
        </w:tc>
        <w:tc>
          <w:tcPr>
            <w:tcW w:w="1689" w:type="dxa"/>
            <w:vAlign w:val="center"/>
          </w:tcPr>
          <w:p w14:paraId="7E2BB508" w14:textId="73FB34ED" w:rsidR="00377B60" w:rsidRDefault="00377B60" w:rsidP="00377B60">
            <w:pPr>
              <w:spacing w:line="240" w:lineRule="auto"/>
              <w:ind w:firstLine="0"/>
              <w:jc w:val="center"/>
              <w:rPr>
                <w:b/>
                <w:bCs/>
                <w:lang w:val="es-ES"/>
              </w:rPr>
            </w:pPr>
            <w:r>
              <w:rPr>
                <w:b/>
                <w:bCs/>
                <w:lang w:val="es-ES"/>
              </w:rPr>
              <w:t>Resultados esperados</w:t>
            </w:r>
          </w:p>
        </w:tc>
        <w:tc>
          <w:tcPr>
            <w:tcW w:w="1689" w:type="dxa"/>
            <w:vAlign w:val="center"/>
          </w:tcPr>
          <w:p w14:paraId="6DCCE5B8" w14:textId="5EFBA63B" w:rsidR="00377B60" w:rsidRDefault="00377B60" w:rsidP="00377B60">
            <w:pPr>
              <w:spacing w:line="240" w:lineRule="auto"/>
              <w:ind w:firstLine="0"/>
              <w:jc w:val="center"/>
              <w:rPr>
                <w:b/>
                <w:bCs/>
                <w:lang w:val="es-ES"/>
              </w:rPr>
            </w:pPr>
            <w:r>
              <w:rPr>
                <w:b/>
                <w:bCs/>
                <w:lang w:val="es-ES"/>
              </w:rPr>
              <w:t>Resultados Obtenidos</w:t>
            </w:r>
          </w:p>
        </w:tc>
        <w:tc>
          <w:tcPr>
            <w:tcW w:w="1373" w:type="dxa"/>
            <w:vAlign w:val="center"/>
          </w:tcPr>
          <w:p w14:paraId="6895C0BF" w14:textId="562DB869" w:rsidR="00377B60" w:rsidRDefault="00377B60" w:rsidP="00377B60">
            <w:pPr>
              <w:spacing w:line="240" w:lineRule="auto"/>
              <w:ind w:firstLine="0"/>
              <w:jc w:val="center"/>
              <w:rPr>
                <w:b/>
                <w:bCs/>
                <w:lang w:val="es-ES"/>
              </w:rPr>
            </w:pPr>
            <w:r>
              <w:rPr>
                <w:b/>
                <w:bCs/>
                <w:lang w:val="es-ES"/>
              </w:rPr>
              <w:t>Estado</w:t>
            </w:r>
          </w:p>
        </w:tc>
      </w:tr>
      <w:tr w:rsidR="00377B60" w14:paraId="3BBFEF6A" w14:textId="77777777" w:rsidTr="007C3DED">
        <w:trPr>
          <w:trHeight w:val="390"/>
        </w:trPr>
        <w:tc>
          <w:tcPr>
            <w:tcW w:w="1373" w:type="dxa"/>
            <w:vAlign w:val="center"/>
          </w:tcPr>
          <w:p w14:paraId="120502FB" w14:textId="73EDDAF6" w:rsidR="00377B60" w:rsidRPr="009A277B" w:rsidRDefault="009A277B" w:rsidP="009A277B">
            <w:pPr>
              <w:spacing w:line="240" w:lineRule="auto"/>
              <w:ind w:firstLine="0"/>
              <w:jc w:val="center"/>
              <w:rPr>
                <w:lang w:val="es-ES"/>
              </w:rPr>
            </w:pPr>
            <w:r w:rsidRPr="009A277B">
              <w:rPr>
                <w:lang w:val="es-ES"/>
              </w:rPr>
              <w:t>PU</w:t>
            </w:r>
            <w:r>
              <w:rPr>
                <w:lang w:val="es-ES"/>
              </w:rPr>
              <w:t>-</w:t>
            </w:r>
            <w:r w:rsidR="00F40472">
              <w:rPr>
                <w:lang w:val="es-ES"/>
              </w:rPr>
              <w:t>VP-</w:t>
            </w:r>
            <w:r w:rsidRPr="009A277B">
              <w:rPr>
                <w:lang w:val="es-ES"/>
              </w:rPr>
              <w:t>001</w:t>
            </w:r>
          </w:p>
        </w:tc>
        <w:tc>
          <w:tcPr>
            <w:tcW w:w="1373" w:type="dxa"/>
            <w:vAlign w:val="center"/>
          </w:tcPr>
          <w:p w14:paraId="655010CD" w14:textId="7489119D" w:rsidR="00377B60" w:rsidRPr="009A277B" w:rsidRDefault="00F40472" w:rsidP="009A277B">
            <w:pPr>
              <w:spacing w:line="240" w:lineRule="auto"/>
              <w:ind w:firstLine="0"/>
              <w:jc w:val="center"/>
              <w:rPr>
                <w:lang w:val="es-ES"/>
              </w:rPr>
            </w:pPr>
            <w:r>
              <w:rPr>
                <w:lang w:val="es-ES"/>
              </w:rPr>
              <w:t>1</w:t>
            </w:r>
          </w:p>
        </w:tc>
        <w:tc>
          <w:tcPr>
            <w:tcW w:w="2080" w:type="dxa"/>
            <w:vAlign w:val="center"/>
          </w:tcPr>
          <w:p w14:paraId="4BA17C76" w14:textId="4E74B1DF" w:rsidR="00377B60" w:rsidRPr="009A277B" w:rsidRDefault="00B12379" w:rsidP="009A277B">
            <w:pPr>
              <w:spacing w:line="240" w:lineRule="auto"/>
              <w:ind w:firstLine="0"/>
              <w:jc w:val="center"/>
              <w:rPr>
                <w:lang w:val="es-ES"/>
              </w:rPr>
            </w:pPr>
            <w:proofErr w:type="spellStart"/>
            <w:r>
              <w:rPr>
                <w:lang w:val="es-ES"/>
              </w:rPr>
              <w:t>test</w:t>
            </w:r>
            <w:r w:rsidR="006C2B16">
              <w:rPr>
                <w:lang w:val="es-ES"/>
              </w:rPr>
              <w:t>VerificarPaciente</w:t>
            </w:r>
            <w:proofErr w:type="spellEnd"/>
          </w:p>
        </w:tc>
        <w:tc>
          <w:tcPr>
            <w:tcW w:w="1378" w:type="dxa"/>
            <w:vAlign w:val="center"/>
          </w:tcPr>
          <w:p w14:paraId="0D309B9A" w14:textId="29D1087D" w:rsidR="00377B60" w:rsidRPr="009A277B" w:rsidRDefault="007C3DED" w:rsidP="009A277B">
            <w:pPr>
              <w:spacing w:line="240" w:lineRule="auto"/>
              <w:ind w:firstLine="0"/>
              <w:jc w:val="center"/>
              <w:rPr>
                <w:lang w:val="es-ES"/>
              </w:rPr>
            </w:pPr>
            <w:r>
              <w:rPr>
                <w:lang w:val="es-ES"/>
              </w:rPr>
              <w:t>8-000-0010</w:t>
            </w:r>
          </w:p>
        </w:tc>
        <w:tc>
          <w:tcPr>
            <w:tcW w:w="1689" w:type="dxa"/>
            <w:vAlign w:val="center"/>
          </w:tcPr>
          <w:p w14:paraId="1CCE2988" w14:textId="3FDDED8E" w:rsidR="00377B60" w:rsidRPr="009A277B" w:rsidRDefault="007C3DED" w:rsidP="009A277B">
            <w:pPr>
              <w:spacing w:line="240" w:lineRule="auto"/>
              <w:ind w:firstLine="0"/>
              <w:jc w:val="center"/>
              <w:rPr>
                <w:lang w:val="es-ES"/>
              </w:rPr>
            </w:pPr>
            <w:r>
              <w:rPr>
                <w:lang w:val="es-ES"/>
              </w:rPr>
              <w:t>True</w:t>
            </w:r>
          </w:p>
        </w:tc>
        <w:tc>
          <w:tcPr>
            <w:tcW w:w="1689" w:type="dxa"/>
            <w:vAlign w:val="center"/>
          </w:tcPr>
          <w:p w14:paraId="2C1BFDEE" w14:textId="7D8DE25D" w:rsidR="00377B60" w:rsidRPr="009A277B" w:rsidRDefault="007C3DED" w:rsidP="009A277B">
            <w:pPr>
              <w:spacing w:line="240" w:lineRule="auto"/>
              <w:ind w:firstLine="0"/>
              <w:jc w:val="center"/>
              <w:rPr>
                <w:lang w:val="es-ES"/>
              </w:rPr>
            </w:pPr>
            <w:r>
              <w:rPr>
                <w:lang w:val="es-ES"/>
              </w:rPr>
              <w:t>True</w:t>
            </w:r>
          </w:p>
        </w:tc>
        <w:tc>
          <w:tcPr>
            <w:tcW w:w="1373" w:type="dxa"/>
            <w:vAlign w:val="center"/>
          </w:tcPr>
          <w:p w14:paraId="48E95DCA" w14:textId="2070BF58" w:rsidR="00377B60" w:rsidRPr="009A277B" w:rsidRDefault="003B2DE4" w:rsidP="009A277B">
            <w:pPr>
              <w:spacing w:line="240" w:lineRule="auto"/>
              <w:ind w:firstLine="0"/>
              <w:jc w:val="center"/>
              <w:rPr>
                <w:lang w:val="es-ES"/>
              </w:rPr>
            </w:pPr>
            <w:r>
              <w:rPr>
                <w:lang w:val="es-ES"/>
              </w:rPr>
              <w:t>Exitoso</w:t>
            </w:r>
          </w:p>
        </w:tc>
      </w:tr>
      <w:tr w:rsidR="00377B60" w14:paraId="335314DD" w14:textId="77777777" w:rsidTr="007C3DED">
        <w:trPr>
          <w:trHeight w:val="390"/>
        </w:trPr>
        <w:tc>
          <w:tcPr>
            <w:tcW w:w="1373" w:type="dxa"/>
            <w:vAlign w:val="center"/>
          </w:tcPr>
          <w:p w14:paraId="4D5097F7" w14:textId="130E4A6C" w:rsidR="00377B60" w:rsidRPr="009A277B" w:rsidRDefault="009A277B" w:rsidP="009A277B">
            <w:pPr>
              <w:spacing w:line="240" w:lineRule="auto"/>
              <w:ind w:firstLine="0"/>
              <w:jc w:val="center"/>
              <w:rPr>
                <w:lang w:val="es-ES"/>
              </w:rPr>
            </w:pPr>
            <w:r>
              <w:rPr>
                <w:lang w:val="es-ES"/>
              </w:rPr>
              <w:t>PU</w:t>
            </w:r>
            <w:r w:rsidR="00F40472">
              <w:rPr>
                <w:lang w:val="es-ES"/>
              </w:rPr>
              <w:t>-VP-</w:t>
            </w:r>
            <w:r>
              <w:rPr>
                <w:lang w:val="es-ES"/>
              </w:rPr>
              <w:t>00</w:t>
            </w:r>
            <w:r w:rsidR="00547696">
              <w:rPr>
                <w:lang w:val="es-ES"/>
              </w:rPr>
              <w:t>2</w:t>
            </w:r>
          </w:p>
        </w:tc>
        <w:tc>
          <w:tcPr>
            <w:tcW w:w="1373" w:type="dxa"/>
            <w:vAlign w:val="center"/>
          </w:tcPr>
          <w:p w14:paraId="27E2AC22" w14:textId="4975A40D" w:rsidR="00377B60" w:rsidRPr="009A277B" w:rsidRDefault="00F40472" w:rsidP="009A277B">
            <w:pPr>
              <w:spacing w:line="240" w:lineRule="auto"/>
              <w:ind w:firstLine="0"/>
              <w:jc w:val="center"/>
              <w:rPr>
                <w:lang w:val="es-ES"/>
              </w:rPr>
            </w:pPr>
            <w:r>
              <w:rPr>
                <w:lang w:val="es-ES"/>
              </w:rPr>
              <w:t>2</w:t>
            </w:r>
          </w:p>
        </w:tc>
        <w:tc>
          <w:tcPr>
            <w:tcW w:w="2080" w:type="dxa"/>
            <w:vAlign w:val="center"/>
          </w:tcPr>
          <w:p w14:paraId="3DF2602E" w14:textId="06358321" w:rsidR="00377B60" w:rsidRPr="009A277B" w:rsidRDefault="00B12379" w:rsidP="009A277B">
            <w:pPr>
              <w:spacing w:line="240" w:lineRule="auto"/>
              <w:ind w:firstLine="0"/>
              <w:jc w:val="center"/>
              <w:rPr>
                <w:lang w:val="es-ES"/>
              </w:rPr>
            </w:pPr>
            <w:proofErr w:type="spellStart"/>
            <w:r>
              <w:rPr>
                <w:lang w:val="es-ES"/>
              </w:rPr>
              <w:t>test</w:t>
            </w:r>
            <w:r w:rsidR="006C2B16">
              <w:rPr>
                <w:lang w:val="es-ES"/>
              </w:rPr>
              <w:t>VerificarPaciente</w:t>
            </w:r>
            <w:proofErr w:type="spellEnd"/>
          </w:p>
        </w:tc>
        <w:tc>
          <w:tcPr>
            <w:tcW w:w="1378" w:type="dxa"/>
            <w:vAlign w:val="center"/>
          </w:tcPr>
          <w:p w14:paraId="166097A9" w14:textId="24E8AB83" w:rsidR="00377B60" w:rsidRPr="009A277B" w:rsidRDefault="007C3DED" w:rsidP="009A277B">
            <w:pPr>
              <w:spacing w:line="240" w:lineRule="auto"/>
              <w:ind w:firstLine="0"/>
              <w:jc w:val="center"/>
              <w:rPr>
                <w:lang w:val="es-ES"/>
              </w:rPr>
            </w:pPr>
            <w:r>
              <w:rPr>
                <w:lang w:val="es-ES"/>
              </w:rPr>
              <w:t>7-040-0010</w:t>
            </w:r>
          </w:p>
        </w:tc>
        <w:tc>
          <w:tcPr>
            <w:tcW w:w="1689" w:type="dxa"/>
            <w:vAlign w:val="center"/>
          </w:tcPr>
          <w:p w14:paraId="12A6E4CC" w14:textId="785C4B1A" w:rsidR="00377B60" w:rsidRPr="009A277B" w:rsidRDefault="007C3DED" w:rsidP="009A277B">
            <w:pPr>
              <w:spacing w:line="240" w:lineRule="auto"/>
              <w:ind w:firstLine="0"/>
              <w:jc w:val="center"/>
              <w:rPr>
                <w:lang w:val="es-ES"/>
              </w:rPr>
            </w:pPr>
            <w:r>
              <w:rPr>
                <w:lang w:val="es-ES"/>
              </w:rPr>
              <w:t>False</w:t>
            </w:r>
          </w:p>
        </w:tc>
        <w:tc>
          <w:tcPr>
            <w:tcW w:w="1689" w:type="dxa"/>
            <w:vAlign w:val="center"/>
          </w:tcPr>
          <w:p w14:paraId="27A414A4" w14:textId="473E60FD" w:rsidR="00377B60" w:rsidRPr="009A277B" w:rsidRDefault="007C3DED" w:rsidP="009A277B">
            <w:pPr>
              <w:spacing w:line="240" w:lineRule="auto"/>
              <w:ind w:firstLine="0"/>
              <w:jc w:val="center"/>
              <w:rPr>
                <w:lang w:val="es-ES"/>
              </w:rPr>
            </w:pPr>
            <w:r>
              <w:rPr>
                <w:lang w:val="es-ES"/>
              </w:rPr>
              <w:t>False</w:t>
            </w:r>
          </w:p>
        </w:tc>
        <w:tc>
          <w:tcPr>
            <w:tcW w:w="1373" w:type="dxa"/>
            <w:vAlign w:val="center"/>
          </w:tcPr>
          <w:p w14:paraId="5CB8A9B3" w14:textId="0D50C7C8" w:rsidR="00377B60" w:rsidRPr="009A277B" w:rsidRDefault="003B2DE4" w:rsidP="009A277B">
            <w:pPr>
              <w:spacing w:line="240" w:lineRule="auto"/>
              <w:ind w:firstLine="0"/>
              <w:jc w:val="center"/>
              <w:rPr>
                <w:lang w:val="es-ES"/>
              </w:rPr>
            </w:pPr>
            <w:r>
              <w:rPr>
                <w:lang w:val="es-ES"/>
              </w:rPr>
              <w:t>Exitoso</w:t>
            </w:r>
          </w:p>
        </w:tc>
      </w:tr>
    </w:tbl>
    <w:p w14:paraId="0E721D1D" w14:textId="77777777" w:rsidR="00AF578D" w:rsidRDefault="00AF578D" w:rsidP="00AF578D">
      <w:pPr>
        <w:ind w:firstLine="0"/>
        <w:rPr>
          <w:b/>
          <w:bCs/>
          <w:lang w:val="es-ES"/>
        </w:rPr>
      </w:pPr>
    </w:p>
    <w:p w14:paraId="61ECE871" w14:textId="7588D0F2" w:rsidR="003B2DE4" w:rsidRDefault="003B2DE4" w:rsidP="00AF578D">
      <w:pPr>
        <w:ind w:firstLine="0"/>
        <w:rPr>
          <w:lang w:val="es-ES"/>
        </w:rPr>
      </w:pPr>
      <w:r>
        <w:rPr>
          <w:lang w:val="es-ES"/>
        </w:rPr>
        <w:t>Resultados: El paciente con cédula 8-000-0010 ya se encontraba registrado en la base de datos, por lo que se esperaba que el método devolviera un “true”. De igual manera, el paciente con cédula 7-040-001 no se encontraba registrado.</w:t>
      </w:r>
    </w:p>
    <w:p w14:paraId="2DBDCF2A" w14:textId="77777777" w:rsidR="003B2DE4" w:rsidRDefault="003B2DE4" w:rsidP="00AF578D">
      <w:pPr>
        <w:ind w:firstLine="0"/>
        <w:rPr>
          <w:lang w:val="es-ES"/>
        </w:rPr>
      </w:pPr>
    </w:p>
    <w:p w14:paraId="1EF38769" w14:textId="3B1BE6EE" w:rsidR="003B2DE4" w:rsidRDefault="003B2DE4" w:rsidP="0050781D">
      <w:pPr>
        <w:pStyle w:val="Heading2"/>
      </w:pPr>
      <w:bookmarkStart w:id="78" w:name="_Toc90609663"/>
      <w:r>
        <w:t xml:space="preserve">Método </w:t>
      </w:r>
      <w:proofErr w:type="spellStart"/>
      <w:r>
        <w:t>VerificarDatosPaciente</w:t>
      </w:r>
      <w:bookmarkEnd w:id="78"/>
      <w:proofErr w:type="spellEnd"/>
      <w:r>
        <w:t xml:space="preserve"> </w:t>
      </w:r>
    </w:p>
    <w:p w14:paraId="47A1CCB3" w14:textId="5D21F04F" w:rsidR="00542A94" w:rsidRDefault="00542A94" w:rsidP="004F0843">
      <w:pPr>
        <w:ind w:firstLine="708"/>
        <w:rPr>
          <w:lang w:val="es-ES"/>
        </w:rPr>
      </w:pPr>
      <w:r w:rsidRPr="00542A94">
        <w:rPr>
          <w:b/>
          <w:bCs/>
          <w:lang w:val="es-ES"/>
        </w:rPr>
        <w:t>Objetivo:</w:t>
      </w:r>
      <w:r w:rsidR="004F0843">
        <w:rPr>
          <w:b/>
          <w:bCs/>
          <w:lang w:val="es-ES"/>
        </w:rPr>
        <w:t xml:space="preserve"> </w:t>
      </w:r>
      <w:r w:rsidR="004F0843" w:rsidRPr="004F0843">
        <w:rPr>
          <w:lang w:val="es-ES"/>
        </w:rPr>
        <w:t>Cuando un paciente se encuentra registrado y desea</w:t>
      </w:r>
      <w:r w:rsidR="00447C8D">
        <w:rPr>
          <w:lang w:val="es-ES"/>
        </w:rPr>
        <w:t xml:space="preserve"> </w:t>
      </w:r>
      <w:r w:rsidR="00447C8D" w:rsidRPr="00DF5AD3">
        <w:rPr>
          <w:u w:val="single"/>
          <w:lang w:val="es-ES"/>
        </w:rPr>
        <w:t>realizar</w:t>
      </w:r>
      <w:r w:rsidR="00447C8D">
        <w:rPr>
          <w:lang w:val="es-ES"/>
        </w:rPr>
        <w:t xml:space="preserve"> alguna acción (</w:t>
      </w:r>
      <w:r w:rsidR="000F4A86">
        <w:rPr>
          <w:lang w:val="es-ES"/>
        </w:rPr>
        <w:t xml:space="preserve">agendar cita, cancelar cita, reprogramar cita) debe pasar un filtro en el cual </w:t>
      </w:r>
      <w:r w:rsidR="00445626">
        <w:rPr>
          <w:lang w:val="es-ES"/>
        </w:rPr>
        <w:t xml:space="preserve">debe escribir su número de cédula </w:t>
      </w:r>
      <w:r w:rsidR="006565F3">
        <w:rPr>
          <w:lang w:val="es-ES"/>
        </w:rPr>
        <w:t xml:space="preserve">y su fecha de nacimiento, el método </w:t>
      </w:r>
      <w:proofErr w:type="spellStart"/>
      <w:r w:rsidR="006565F3">
        <w:rPr>
          <w:lang w:val="es-ES"/>
        </w:rPr>
        <w:t>VerificarDatosPaciente</w:t>
      </w:r>
      <w:proofErr w:type="spellEnd"/>
      <w:r w:rsidR="006565F3">
        <w:rPr>
          <w:lang w:val="es-ES"/>
        </w:rPr>
        <w:t xml:space="preserve"> se encarga de validar que ambos datos coinciden a un mismo registro de la base de datos.</w:t>
      </w:r>
    </w:p>
    <w:p w14:paraId="440AAA5A" w14:textId="33208699" w:rsidR="006565F3" w:rsidRDefault="006565F3" w:rsidP="004F0843">
      <w:pPr>
        <w:ind w:firstLine="708"/>
        <w:rPr>
          <w:b/>
          <w:bCs/>
          <w:lang w:val="es-ES"/>
        </w:rPr>
      </w:pPr>
      <w:r w:rsidRPr="006565F3">
        <w:rPr>
          <w:b/>
          <w:bCs/>
          <w:lang w:val="es-ES"/>
        </w:rPr>
        <w:t>Código</w:t>
      </w:r>
      <w:r>
        <w:rPr>
          <w:b/>
          <w:bCs/>
          <w:lang w:val="es-ES"/>
        </w:rPr>
        <w:t xml:space="preserve">: </w:t>
      </w:r>
    </w:p>
    <w:p w14:paraId="74C47AD7" w14:textId="2DAA2E5D" w:rsidR="00CA166A" w:rsidRPr="006565F3" w:rsidRDefault="00B44644" w:rsidP="00DF5AD3">
      <w:pPr>
        <w:ind w:firstLine="0"/>
        <w:rPr>
          <w:b/>
          <w:bCs/>
          <w:lang w:val="es-ES"/>
        </w:rPr>
      </w:pPr>
      <w:r>
        <w:rPr>
          <w:noProof/>
        </w:rPr>
        <w:drawing>
          <wp:inline distT="0" distB="0" distL="0" distR="0" wp14:anchorId="74C172A9" wp14:editId="72257B84">
            <wp:extent cx="5612130" cy="87884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878840"/>
                    </a:xfrm>
                    <a:prstGeom prst="rect">
                      <a:avLst/>
                    </a:prstGeom>
                  </pic:spPr>
                </pic:pic>
              </a:graphicData>
            </a:graphic>
          </wp:inline>
        </w:drawing>
      </w:r>
    </w:p>
    <w:p w14:paraId="49FDD606" w14:textId="11532210" w:rsidR="003B2DE4" w:rsidRDefault="00DF5AD3" w:rsidP="00AF578D">
      <w:pPr>
        <w:ind w:firstLine="0"/>
        <w:rPr>
          <w:b/>
          <w:bCs/>
          <w:lang w:val="es-ES"/>
        </w:rPr>
      </w:pPr>
      <w:r>
        <w:rPr>
          <w:lang w:val="es-ES"/>
        </w:rPr>
        <w:tab/>
      </w:r>
      <w:r w:rsidRPr="00DF5AD3">
        <w:rPr>
          <w:b/>
          <w:bCs/>
          <w:lang w:val="es-ES"/>
        </w:rPr>
        <w:t xml:space="preserve">Método de prueba asociado: </w:t>
      </w:r>
      <w:proofErr w:type="spellStart"/>
      <w:r w:rsidR="00C15EB1">
        <w:rPr>
          <w:lang w:val="es-ES"/>
        </w:rPr>
        <w:t>testVerificarDatos</w:t>
      </w:r>
      <w:proofErr w:type="spellEnd"/>
    </w:p>
    <w:p w14:paraId="3BEA49BD" w14:textId="23A9E5A9" w:rsidR="004506A9" w:rsidRDefault="004506A9" w:rsidP="004506A9">
      <w:pPr>
        <w:ind w:firstLine="708"/>
        <w:rPr>
          <w:lang w:val="es-ES"/>
        </w:rPr>
      </w:pPr>
      <w:r w:rsidRPr="004506A9">
        <w:rPr>
          <w:b/>
          <w:bCs/>
          <w:lang w:val="es-ES"/>
        </w:rPr>
        <w:t>Proveedor de datos:</w:t>
      </w:r>
      <w:r>
        <w:rPr>
          <w:lang w:val="es-ES"/>
        </w:rPr>
        <w:t xml:space="preserve"> </w:t>
      </w:r>
      <w:proofErr w:type="spellStart"/>
      <w:r w:rsidR="008E2FCC">
        <w:rPr>
          <w:lang w:val="es-ES"/>
        </w:rPr>
        <w:t>pacientesProveedor</w:t>
      </w:r>
      <w:proofErr w:type="spellEnd"/>
    </w:p>
    <w:p w14:paraId="13F5988D" w14:textId="3B5125A1" w:rsidR="00064DD5" w:rsidRDefault="00484F79" w:rsidP="00484F79">
      <w:pPr>
        <w:ind w:firstLine="0"/>
        <w:jc w:val="center"/>
        <w:rPr>
          <w:b/>
          <w:bCs/>
          <w:lang w:val="es-ES"/>
        </w:rPr>
      </w:pPr>
      <w:r>
        <w:rPr>
          <w:noProof/>
        </w:rPr>
        <w:drawing>
          <wp:inline distT="0" distB="0" distL="0" distR="0" wp14:anchorId="331D72D2" wp14:editId="57A5DE5B">
            <wp:extent cx="5612130" cy="1690370"/>
            <wp:effectExtent l="0" t="0" r="762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1690370"/>
                    </a:xfrm>
                    <a:prstGeom prst="rect">
                      <a:avLst/>
                    </a:prstGeom>
                  </pic:spPr>
                </pic:pic>
              </a:graphicData>
            </a:graphic>
          </wp:inline>
        </w:drawing>
      </w:r>
    </w:p>
    <w:p w14:paraId="0D501660" w14:textId="77777777" w:rsidR="00484F79" w:rsidRDefault="00484F79" w:rsidP="00484F79">
      <w:pPr>
        <w:ind w:firstLine="0"/>
        <w:jc w:val="center"/>
        <w:rPr>
          <w:b/>
          <w:bCs/>
          <w:lang w:val="es-ES"/>
        </w:rPr>
      </w:pPr>
    </w:p>
    <w:p w14:paraId="781DC950" w14:textId="388EFCD6" w:rsidR="00484F79" w:rsidRDefault="00484F79" w:rsidP="00484F79">
      <w:pPr>
        <w:ind w:firstLine="0"/>
        <w:rPr>
          <w:b/>
          <w:bCs/>
          <w:lang w:val="es-ES"/>
        </w:rPr>
      </w:pPr>
      <w:r>
        <w:rPr>
          <w:b/>
          <w:bCs/>
          <w:lang w:val="es-ES"/>
        </w:rPr>
        <w:t>Resultado de la prueba unitaria:</w:t>
      </w:r>
    </w:p>
    <w:p w14:paraId="070862D4" w14:textId="2576DB7B" w:rsidR="006C3BFA" w:rsidRDefault="006C3BFA" w:rsidP="00484F79">
      <w:pPr>
        <w:ind w:firstLine="0"/>
        <w:rPr>
          <w:b/>
          <w:bCs/>
          <w:lang w:val="es-ES"/>
        </w:rPr>
      </w:pPr>
      <w:r>
        <w:rPr>
          <w:noProof/>
        </w:rPr>
        <w:lastRenderedPageBreak/>
        <w:drawing>
          <wp:inline distT="0" distB="0" distL="0" distR="0" wp14:anchorId="7D2B1889" wp14:editId="2C7ECAF5">
            <wp:extent cx="5612130" cy="99949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999490"/>
                    </a:xfrm>
                    <a:prstGeom prst="rect">
                      <a:avLst/>
                    </a:prstGeom>
                  </pic:spPr>
                </pic:pic>
              </a:graphicData>
            </a:graphic>
          </wp:inline>
        </w:drawing>
      </w:r>
    </w:p>
    <w:tbl>
      <w:tblPr>
        <w:tblStyle w:val="TableGrid"/>
        <w:tblW w:w="11019" w:type="dxa"/>
        <w:tblInd w:w="-1058" w:type="dxa"/>
        <w:tblLook w:val="04A0" w:firstRow="1" w:lastRow="0" w:firstColumn="1" w:lastColumn="0" w:noHBand="0" w:noVBand="1"/>
      </w:tblPr>
      <w:tblGrid>
        <w:gridCol w:w="1090"/>
        <w:gridCol w:w="954"/>
        <w:gridCol w:w="2809"/>
        <w:gridCol w:w="2374"/>
        <w:gridCol w:w="1409"/>
        <w:gridCol w:w="1409"/>
        <w:gridCol w:w="974"/>
      </w:tblGrid>
      <w:tr w:rsidR="006C3BFA" w14:paraId="7FB8337C" w14:textId="77777777" w:rsidTr="00E861F9">
        <w:trPr>
          <w:trHeight w:val="564"/>
        </w:trPr>
        <w:tc>
          <w:tcPr>
            <w:tcW w:w="1121" w:type="dxa"/>
            <w:vAlign w:val="center"/>
          </w:tcPr>
          <w:p w14:paraId="4BC47080" w14:textId="77777777" w:rsidR="006C3BFA" w:rsidRDefault="006C3BFA" w:rsidP="00B23B7C">
            <w:pPr>
              <w:spacing w:line="240" w:lineRule="auto"/>
              <w:ind w:firstLine="0"/>
              <w:jc w:val="center"/>
              <w:rPr>
                <w:b/>
                <w:bCs/>
                <w:lang w:val="es-ES"/>
              </w:rPr>
            </w:pPr>
            <w:r>
              <w:rPr>
                <w:b/>
                <w:bCs/>
                <w:lang w:val="es-ES"/>
              </w:rPr>
              <w:t>ID de caso de prueba</w:t>
            </w:r>
          </w:p>
        </w:tc>
        <w:tc>
          <w:tcPr>
            <w:tcW w:w="955" w:type="dxa"/>
            <w:vAlign w:val="center"/>
          </w:tcPr>
          <w:p w14:paraId="4A1CC560" w14:textId="77777777" w:rsidR="006C3BFA" w:rsidRDefault="006C3BFA" w:rsidP="00B23B7C">
            <w:pPr>
              <w:spacing w:line="240" w:lineRule="auto"/>
              <w:ind w:firstLine="0"/>
              <w:jc w:val="center"/>
              <w:rPr>
                <w:b/>
                <w:bCs/>
                <w:lang w:val="es-ES"/>
              </w:rPr>
            </w:pPr>
            <w:r>
              <w:rPr>
                <w:b/>
                <w:bCs/>
                <w:lang w:val="es-ES"/>
              </w:rPr>
              <w:t>Caso de prueba</w:t>
            </w:r>
          </w:p>
        </w:tc>
        <w:tc>
          <w:tcPr>
            <w:tcW w:w="2469" w:type="dxa"/>
            <w:vAlign w:val="center"/>
          </w:tcPr>
          <w:p w14:paraId="4CCCDCC6" w14:textId="77777777" w:rsidR="006C3BFA" w:rsidRDefault="006C3BFA" w:rsidP="00B23B7C">
            <w:pPr>
              <w:spacing w:line="240" w:lineRule="auto"/>
              <w:ind w:firstLine="0"/>
              <w:jc w:val="center"/>
              <w:rPr>
                <w:b/>
                <w:bCs/>
                <w:lang w:val="es-ES"/>
              </w:rPr>
            </w:pPr>
            <w:r>
              <w:rPr>
                <w:b/>
                <w:bCs/>
                <w:lang w:val="es-ES"/>
              </w:rPr>
              <w:t>Método o función</w:t>
            </w:r>
          </w:p>
        </w:tc>
        <w:tc>
          <w:tcPr>
            <w:tcW w:w="2675" w:type="dxa"/>
            <w:vAlign w:val="center"/>
          </w:tcPr>
          <w:p w14:paraId="6A3E7D28" w14:textId="77777777" w:rsidR="006C3BFA" w:rsidRDefault="006C3BFA" w:rsidP="00B23B7C">
            <w:pPr>
              <w:spacing w:line="240" w:lineRule="auto"/>
              <w:ind w:firstLine="0"/>
              <w:jc w:val="center"/>
              <w:rPr>
                <w:b/>
                <w:bCs/>
                <w:lang w:val="es-ES"/>
              </w:rPr>
            </w:pPr>
            <w:r>
              <w:rPr>
                <w:b/>
                <w:bCs/>
                <w:lang w:val="es-ES"/>
              </w:rPr>
              <w:t>Datos de Prueba</w:t>
            </w:r>
          </w:p>
        </w:tc>
        <w:tc>
          <w:tcPr>
            <w:tcW w:w="1410" w:type="dxa"/>
            <w:vAlign w:val="center"/>
          </w:tcPr>
          <w:p w14:paraId="7A545094" w14:textId="77777777" w:rsidR="006C3BFA" w:rsidRDefault="006C3BFA" w:rsidP="00B23B7C">
            <w:pPr>
              <w:spacing w:line="240" w:lineRule="auto"/>
              <w:ind w:firstLine="0"/>
              <w:jc w:val="center"/>
              <w:rPr>
                <w:b/>
                <w:bCs/>
                <w:lang w:val="es-ES"/>
              </w:rPr>
            </w:pPr>
            <w:r>
              <w:rPr>
                <w:b/>
                <w:bCs/>
                <w:lang w:val="es-ES"/>
              </w:rPr>
              <w:t>Resultados esperados</w:t>
            </w:r>
          </w:p>
        </w:tc>
        <w:tc>
          <w:tcPr>
            <w:tcW w:w="1410" w:type="dxa"/>
            <w:vAlign w:val="center"/>
          </w:tcPr>
          <w:p w14:paraId="0FA430EF" w14:textId="77777777" w:rsidR="006C3BFA" w:rsidRDefault="006C3BFA" w:rsidP="00B23B7C">
            <w:pPr>
              <w:spacing w:line="240" w:lineRule="auto"/>
              <w:ind w:firstLine="0"/>
              <w:jc w:val="center"/>
              <w:rPr>
                <w:b/>
                <w:bCs/>
                <w:lang w:val="es-ES"/>
              </w:rPr>
            </w:pPr>
            <w:r>
              <w:rPr>
                <w:b/>
                <w:bCs/>
                <w:lang w:val="es-ES"/>
              </w:rPr>
              <w:t>Resultados Obtenidos</w:t>
            </w:r>
          </w:p>
        </w:tc>
        <w:tc>
          <w:tcPr>
            <w:tcW w:w="979" w:type="dxa"/>
            <w:vAlign w:val="center"/>
          </w:tcPr>
          <w:p w14:paraId="28F5FB58" w14:textId="77777777" w:rsidR="006C3BFA" w:rsidRDefault="006C3BFA" w:rsidP="00B23B7C">
            <w:pPr>
              <w:spacing w:line="240" w:lineRule="auto"/>
              <w:ind w:firstLine="0"/>
              <w:jc w:val="center"/>
              <w:rPr>
                <w:b/>
                <w:bCs/>
                <w:lang w:val="es-ES"/>
              </w:rPr>
            </w:pPr>
            <w:r>
              <w:rPr>
                <w:b/>
                <w:bCs/>
                <w:lang w:val="es-ES"/>
              </w:rPr>
              <w:t>Estado</w:t>
            </w:r>
          </w:p>
        </w:tc>
      </w:tr>
      <w:tr w:rsidR="006C3BFA" w14:paraId="4861B9BA" w14:textId="77777777" w:rsidTr="00E861F9">
        <w:trPr>
          <w:trHeight w:val="277"/>
        </w:trPr>
        <w:tc>
          <w:tcPr>
            <w:tcW w:w="1121" w:type="dxa"/>
            <w:vAlign w:val="center"/>
          </w:tcPr>
          <w:p w14:paraId="589C180D" w14:textId="4F8D1EA4" w:rsidR="006C3BFA" w:rsidRPr="009A277B" w:rsidRDefault="006C3BFA" w:rsidP="00B23B7C">
            <w:pPr>
              <w:spacing w:line="240" w:lineRule="auto"/>
              <w:ind w:firstLine="0"/>
              <w:jc w:val="center"/>
              <w:rPr>
                <w:lang w:val="es-ES"/>
              </w:rPr>
            </w:pPr>
            <w:r w:rsidRPr="009A277B">
              <w:rPr>
                <w:lang w:val="es-ES"/>
              </w:rPr>
              <w:t>PU</w:t>
            </w:r>
            <w:r>
              <w:rPr>
                <w:lang w:val="es-ES"/>
              </w:rPr>
              <w:t>-V</w:t>
            </w:r>
            <w:r w:rsidR="005A1925">
              <w:rPr>
                <w:lang w:val="es-ES"/>
              </w:rPr>
              <w:t>D</w:t>
            </w:r>
            <w:r>
              <w:rPr>
                <w:lang w:val="es-ES"/>
              </w:rPr>
              <w:t>P-</w:t>
            </w:r>
            <w:r w:rsidRPr="009A277B">
              <w:rPr>
                <w:lang w:val="es-ES"/>
              </w:rPr>
              <w:t>001</w:t>
            </w:r>
          </w:p>
        </w:tc>
        <w:tc>
          <w:tcPr>
            <w:tcW w:w="955" w:type="dxa"/>
            <w:vAlign w:val="center"/>
          </w:tcPr>
          <w:p w14:paraId="77539C3C" w14:textId="77777777" w:rsidR="006C3BFA" w:rsidRPr="009A277B" w:rsidRDefault="006C3BFA" w:rsidP="00B23B7C">
            <w:pPr>
              <w:spacing w:line="240" w:lineRule="auto"/>
              <w:ind w:firstLine="0"/>
              <w:jc w:val="center"/>
              <w:rPr>
                <w:lang w:val="es-ES"/>
              </w:rPr>
            </w:pPr>
            <w:r>
              <w:rPr>
                <w:lang w:val="es-ES"/>
              </w:rPr>
              <w:t>1</w:t>
            </w:r>
          </w:p>
        </w:tc>
        <w:tc>
          <w:tcPr>
            <w:tcW w:w="2469" w:type="dxa"/>
            <w:vAlign w:val="center"/>
          </w:tcPr>
          <w:p w14:paraId="5D9DB11E" w14:textId="041E88E0" w:rsidR="006C3BFA" w:rsidRPr="009A277B" w:rsidRDefault="00B12379" w:rsidP="00B23B7C">
            <w:pPr>
              <w:spacing w:line="240" w:lineRule="auto"/>
              <w:ind w:firstLine="0"/>
              <w:jc w:val="center"/>
              <w:rPr>
                <w:lang w:val="es-ES"/>
              </w:rPr>
            </w:pPr>
            <w:proofErr w:type="spellStart"/>
            <w:r>
              <w:rPr>
                <w:lang w:val="es-ES"/>
              </w:rPr>
              <w:t>tes</w:t>
            </w:r>
            <w:r w:rsidR="006C3BFA">
              <w:rPr>
                <w:lang w:val="es-ES"/>
              </w:rPr>
              <w:t>Verificar</w:t>
            </w:r>
            <w:r w:rsidR="005A1925">
              <w:rPr>
                <w:lang w:val="es-ES"/>
              </w:rPr>
              <w:t>Datos</w:t>
            </w:r>
            <w:r w:rsidR="006C3BFA">
              <w:rPr>
                <w:lang w:val="es-ES"/>
              </w:rPr>
              <w:t>Paciente</w:t>
            </w:r>
            <w:proofErr w:type="spellEnd"/>
          </w:p>
        </w:tc>
        <w:tc>
          <w:tcPr>
            <w:tcW w:w="2675" w:type="dxa"/>
            <w:vAlign w:val="center"/>
          </w:tcPr>
          <w:p w14:paraId="05A0A78A" w14:textId="421AF693" w:rsidR="006C3BFA" w:rsidRPr="009A277B" w:rsidRDefault="006C3BFA" w:rsidP="00B23B7C">
            <w:pPr>
              <w:spacing w:line="240" w:lineRule="auto"/>
              <w:ind w:firstLine="0"/>
              <w:jc w:val="center"/>
              <w:rPr>
                <w:lang w:val="es-ES"/>
              </w:rPr>
            </w:pPr>
            <w:r>
              <w:rPr>
                <w:lang w:val="es-ES"/>
              </w:rPr>
              <w:t>8-000-0010</w:t>
            </w:r>
            <w:r w:rsidR="002238C9">
              <w:rPr>
                <w:lang w:val="es-ES"/>
              </w:rPr>
              <w:t>, 06-04-2000</w:t>
            </w:r>
          </w:p>
        </w:tc>
        <w:tc>
          <w:tcPr>
            <w:tcW w:w="1410" w:type="dxa"/>
            <w:vAlign w:val="center"/>
          </w:tcPr>
          <w:p w14:paraId="7F48123A" w14:textId="77777777" w:rsidR="006C3BFA" w:rsidRPr="009A277B" w:rsidRDefault="006C3BFA" w:rsidP="00B23B7C">
            <w:pPr>
              <w:spacing w:line="240" w:lineRule="auto"/>
              <w:ind w:firstLine="0"/>
              <w:jc w:val="center"/>
              <w:rPr>
                <w:lang w:val="es-ES"/>
              </w:rPr>
            </w:pPr>
            <w:r>
              <w:rPr>
                <w:lang w:val="es-ES"/>
              </w:rPr>
              <w:t>True</w:t>
            </w:r>
          </w:p>
        </w:tc>
        <w:tc>
          <w:tcPr>
            <w:tcW w:w="1410" w:type="dxa"/>
            <w:vAlign w:val="center"/>
          </w:tcPr>
          <w:p w14:paraId="0AF024A6" w14:textId="4D534F8E" w:rsidR="006C3BFA" w:rsidRPr="009A277B" w:rsidRDefault="002238C9" w:rsidP="00B23B7C">
            <w:pPr>
              <w:spacing w:line="240" w:lineRule="auto"/>
              <w:ind w:firstLine="0"/>
              <w:jc w:val="center"/>
              <w:rPr>
                <w:lang w:val="es-ES"/>
              </w:rPr>
            </w:pPr>
            <w:r>
              <w:rPr>
                <w:lang w:val="es-ES"/>
              </w:rPr>
              <w:t>Sin resultados</w:t>
            </w:r>
          </w:p>
        </w:tc>
        <w:tc>
          <w:tcPr>
            <w:tcW w:w="979" w:type="dxa"/>
            <w:vAlign w:val="center"/>
          </w:tcPr>
          <w:p w14:paraId="39BAA53C" w14:textId="1F3146E1" w:rsidR="006C3BFA" w:rsidRPr="009A277B" w:rsidRDefault="002238C9" w:rsidP="00B23B7C">
            <w:pPr>
              <w:spacing w:line="240" w:lineRule="auto"/>
              <w:ind w:firstLine="0"/>
              <w:jc w:val="center"/>
              <w:rPr>
                <w:lang w:val="es-ES"/>
              </w:rPr>
            </w:pPr>
            <w:r>
              <w:rPr>
                <w:lang w:val="es-ES"/>
              </w:rPr>
              <w:t>Fallido</w:t>
            </w:r>
          </w:p>
        </w:tc>
      </w:tr>
      <w:tr w:rsidR="006C3BFA" w14:paraId="0247D92C" w14:textId="77777777" w:rsidTr="00E861F9">
        <w:trPr>
          <w:trHeight w:val="277"/>
        </w:trPr>
        <w:tc>
          <w:tcPr>
            <w:tcW w:w="1121" w:type="dxa"/>
            <w:vAlign w:val="center"/>
          </w:tcPr>
          <w:p w14:paraId="681EE09F" w14:textId="73DD4B9F" w:rsidR="006C3BFA" w:rsidRPr="009A277B" w:rsidRDefault="006C3BFA" w:rsidP="00B23B7C">
            <w:pPr>
              <w:spacing w:line="240" w:lineRule="auto"/>
              <w:ind w:firstLine="0"/>
              <w:jc w:val="center"/>
              <w:rPr>
                <w:lang w:val="es-ES"/>
              </w:rPr>
            </w:pPr>
            <w:r>
              <w:rPr>
                <w:lang w:val="es-ES"/>
              </w:rPr>
              <w:t>PU-V</w:t>
            </w:r>
            <w:r w:rsidR="005A1925">
              <w:rPr>
                <w:lang w:val="es-ES"/>
              </w:rPr>
              <w:t>D</w:t>
            </w:r>
            <w:r>
              <w:rPr>
                <w:lang w:val="es-ES"/>
              </w:rPr>
              <w:t>P-002</w:t>
            </w:r>
          </w:p>
        </w:tc>
        <w:tc>
          <w:tcPr>
            <w:tcW w:w="955" w:type="dxa"/>
            <w:vAlign w:val="center"/>
          </w:tcPr>
          <w:p w14:paraId="039C1B9E" w14:textId="77777777" w:rsidR="006C3BFA" w:rsidRPr="009A277B" w:rsidRDefault="006C3BFA" w:rsidP="00B23B7C">
            <w:pPr>
              <w:spacing w:line="240" w:lineRule="auto"/>
              <w:ind w:firstLine="0"/>
              <w:jc w:val="center"/>
              <w:rPr>
                <w:lang w:val="es-ES"/>
              </w:rPr>
            </w:pPr>
            <w:r>
              <w:rPr>
                <w:lang w:val="es-ES"/>
              </w:rPr>
              <w:t>2</w:t>
            </w:r>
          </w:p>
        </w:tc>
        <w:tc>
          <w:tcPr>
            <w:tcW w:w="2469" w:type="dxa"/>
            <w:vAlign w:val="center"/>
          </w:tcPr>
          <w:p w14:paraId="16DC2670" w14:textId="63F3A07C" w:rsidR="006C3BFA" w:rsidRPr="009A277B" w:rsidRDefault="00B12379" w:rsidP="00B23B7C">
            <w:pPr>
              <w:spacing w:line="240" w:lineRule="auto"/>
              <w:ind w:firstLine="0"/>
              <w:jc w:val="center"/>
              <w:rPr>
                <w:lang w:val="es-ES"/>
              </w:rPr>
            </w:pPr>
            <w:proofErr w:type="spellStart"/>
            <w:r>
              <w:rPr>
                <w:u w:val="single"/>
                <w:lang w:val="es-ES"/>
              </w:rPr>
              <w:t>test</w:t>
            </w:r>
            <w:r w:rsidR="006C3BFA" w:rsidRPr="002238C9">
              <w:rPr>
                <w:u w:val="single"/>
                <w:lang w:val="es-ES"/>
              </w:rPr>
              <w:t>Verificar</w:t>
            </w:r>
            <w:r w:rsidR="005A1925" w:rsidRPr="002238C9">
              <w:rPr>
                <w:u w:val="single"/>
                <w:lang w:val="es-ES"/>
              </w:rPr>
              <w:t>Datos</w:t>
            </w:r>
            <w:r w:rsidR="006C3BFA" w:rsidRPr="002238C9">
              <w:rPr>
                <w:u w:val="single"/>
                <w:lang w:val="es-ES"/>
              </w:rPr>
              <w:t>Paciente</w:t>
            </w:r>
            <w:proofErr w:type="spellEnd"/>
          </w:p>
        </w:tc>
        <w:tc>
          <w:tcPr>
            <w:tcW w:w="2675" w:type="dxa"/>
            <w:vAlign w:val="center"/>
          </w:tcPr>
          <w:p w14:paraId="16BB4658" w14:textId="03A42AF5" w:rsidR="006C3BFA" w:rsidRPr="009A277B" w:rsidRDefault="002238C9" w:rsidP="00B23B7C">
            <w:pPr>
              <w:spacing w:line="240" w:lineRule="auto"/>
              <w:ind w:firstLine="0"/>
              <w:jc w:val="center"/>
              <w:rPr>
                <w:lang w:val="es-ES"/>
              </w:rPr>
            </w:pPr>
            <w:r>
              <w:rPr>
                <w:lang w:val="es-ES"/>
              </w:rPr>
              <w:t>8-000-0010, 6-04-2001</w:t>
            </w:r>
          </w:p>
        </w:tc>
        <w:tc>
          <w:tcPr>
            <w:tcW w:w="1410" w:type="dxa"/>
            <w:vAlign w:val="center"/>
          </w:tcPr>
          <w:p w14:paraId="29866587" w14:textId="77777777" w:rsidR="006C3BFA" w:rsidRPr="009A277B" w:rsidRDefault="006C3BFA" w:rsidP="00B23B7C">
            <w:pPr>
              <w:spacing w:line="240" w:lineRule="auto"/>
              <w:ind w:firstLine="0"/>
              <w:jc w:val="center"/>
              <w:rPr>
                <w:lang w:val="es-ES"/>
              </w:rPr>
            </w:pPr>
            <w:r>
              <w:rPr>
                <w:lang w:val="es-ES"/>
              </w:rPr>
              <w:t>False</w:t>
            </w:r>
          </w:p>
        </w:tc>
        <w:tc>
          <w:tcPr>
            <w:tcW w:w="1410" w:type="dxa"/>
            <w:vAlign w:val="center"/>
          </w:tcPr>
          <w:p w14:paraId="23F1B16E" w14:textId="1F27633E" w:rsidR="006C3BFA" w:rsidRPr="009A277B" w:rsidRDefault="002238C9" w:rsidP="00B23B7C">
            <w:pPr>
              <w:spacing w:line="240" w:lineRule="auto"/>
              <w:ind w:firstLine="0"/>
              <w:jc w:val="center"/>
              <w:rPr>
                <w:lang w:val="es-ES"/>
              </w:rPr>
            </w:pPr>
            <w:r>
              <w:rPr>
                <w:lang w:val="es-ES"/>
              </w:rPr>
              <w:t>Sin Resultados</w:t>
            </w:r>
          </w:p>
        </w:tc>
        <w:tc>
          <w:tcPr>
            <w:tcW w:w="979" w:type="dxa"/>
            <w:vAlign w:val="center"/>
          </w:tcPr>
          <w:p w14:paraId="0A308415" w14:textId="61F58B53" w:rsidR="006C3BFA" w:rsidRPr="009A277B" w:rsidRDefault="002238C9" w:rsidP="00B23B7C">
            <w:pPr>
              <w:spacing w:line="240" w:lineRule="auto"/>
              <w:ind w:firstLine="0"/>
              <w:jc w:val="center"/>
              <w:rPr>
                <w:lang w:val="es-ES"/>
              </w:rPr>
            </w:pPr>
            <w:r>
              <w:rPr>
                <w:lang w:val="es-ES"/>
              </w:rPr>
              <w:t>Fallido</w:t>
            </w:r>
          </w:p>
        </w:tc>
      </w:tr>
      <w:tr w:rsidR="002238C9" w14:paraId="5CC75FE4" w14:textId="77777777" w:rsidTr="00E861F9">
        <w:trPr>
          <w:trHeight w:val="277"/>
        </w:trPr>
        <w:tc>
          <w:tcPr>
            <w:tcW w:w="1121" w:type="dxa"/>
            <w:vAlign w:val="center"/>
          </w:tcPr>
          <w:p w14:paraId="6B85642F" w14:textId="6996B8C5" w:rsidR="002238C9" w:rsidRDefault="002238C9" w:rsidP="002238C9">
            <w:pPr>
              <w:spacing w:line="240" w:lineRule="auto"/>
              <w:ind w:firstLine="0"/>
              <w:jc w:val="center"/>
              <w:rPr>
                <w:lang w:val="es-ES"/>
              </w:rPr>
            </w:pPr>
            <w:r>
              <w:rPr>
                <w:lang w:val="es-ES"/>
              </w:rPr>
              <w:t>PU – VDP - 002</w:t>
            </w:r>
          </w:p>
        </w:tc>
        <w:tc>
          <w:tcPr>
            <w:tcW w:w="955" w:type="dxa"/>
            <w:vAlign w:val="center"/>
          </w:tcPr>
          <w:p w14:paraId="77613FF4" w14:textId="0DB8D5F2" w:rsidR="002238C9" w:rsidRDefault="002238C9" w:rsidP="002238C9">
            <w:pPr>
              <w:spacing w:line="240" w:lineRule="auto"/>
              <w:ind w:firstLine="0"/>
              <w:jc w:val="center"/>
              <w:rPr>
                <w:lang w:val="es-ES"/>
              </w:rPr>
            </w:pPr>
            <w:r>
              <w:rPr>
                <w:lang w:val="es-ES"/>
              </w:rPr>
              <w:t>3</w:t>
            </w:r>
          </w:p>
        </w:tc>
        <w:tc>
          <w:tcPr>
            <w:tcW w:w="2469" w:type="dxa"/>
            <w:vAlign w:val="center"/>
          </w:tcPr>
          <w:p w14:paraId="68DF6E99" w14:textId="3FAA70AC" w:rsidR="002238C9" w:rsidRPr="002238C9" w:rsidRDefault="00B12379" w:rsidP="002238C9">
            <w:pPr>
              <w:spacing w:line="240" w:lineRule="auto"/>
              <w:ind w:firstLine="0"/>
              <w:jc w:val="center"/>
              <w:rPr>
                <w:u w:val="single"/>
                <w:lang w:val="es-ES"/>
              </w:rPr>
            </w:pPr>
            <w:proofErr w:type="spellStart"/>
            <w:r>
              <w:rPr>
                <w:u w:val="single"/>
                <w:lang w:val="es-ES"/>
              </w:rPr>
              <w:t>test</w:t>
            </w:r>
            <w:r w:rsidR="002238C9" w:rsidRPr="002238C9">
              <w:rPr>
                <w:u w:val="single"/>
                <w:lang w:val="es-ES"/>
              </w:rPr>
              <w:t>VerificarDatosPaciente</w:t>
            </w:r>
            <w:proofErr w:type="spellEnd"/>
          </w:p>
        </w:tc>
        <w:tc>
          <w:tcPr>
            <w:tcW w:w="2675" w:type="dxa"/>
            <w:vAlign w:val="center"/>
          </w:tcPr>
          <w:p w14:paraId="5EA2C044" w14:textId="1E362548" w:rsidR="002238C9" w:rsidRDefault="002238C9" w:rsidP="002238C9">
            <w:pPr>
              <w:spacing w:line="240" w:lineRule="auto"/>
              <w:ind w:firstLine="0"/>
              <w:jc w:val="center"/>
              <w:rPr>
                <w:lang w:val="es-ES"/>
              </w:rPr>
            </w:pPr>
            <w:r>
              <w:rPr>
                <w:lang w:val="es-ES"/>
              </w:rPr>
              <w:t>8-001-0010, 7-04-2001</w:t>
            </w:r>
          </w:p>
        </w:tc>
        <w:tc>
          <w:tcPr>
            <w:tcW w:w="1410" w:type="dxa"/>
            <w:vAlign w:val="center"/>
          </w:tcPr>
          <w:p w14:paraId="24B6E4FE" w14:textId="6439F149" w:rsidR="002238C9" w:rsidRDefault="002238C9" w:rsidP="002238C9">
            <w:pPr>
              <w:spacing w:line="240" w:lineRule="auto"/>
              <w:ind w:firstLine="0"/>
              <w:jc w:val="center"/>
              <w:rPr>
                <w:lang w:val="es-ES"/>
              </w:rPr>
            </w:pPr>
            <w:r>
              <w:rPr>
                <w:lang w:val="es-ES"/>
              </w:rPr>
              <w:t>False</w:t>
            </w:r>
          </w:p>
        </w:tc>
        <w:tc>
          <w:tcPr>
            <w:tcW w:w="1410" w:type="dxa"/>
            <w:vAlign w:val="center"/>
          </w:tcPr>
          <w:p w14:paraId="177BBA85" w14:textId="043A7544" w:rsidR="002238C9" w:rsidRDefault="002238C9" w:rsidP="002238C9">
            <w:pPr>
              <w:spacing w:line="240" w:lineRule="auto"/>
              <w:ind w:firstLine="0"/>
              <w:jc w:val="center"/>
              <w:rPr>
                <w:lang w:val="es-ES"/>
              </w:rPr>
            </w:pPr>
            <w:r>
              <w:rPr>
                <w:lang w:val="es-ES"/>
              </w:rPr>
              <w:t>Sin resultados</w:t>
            </w:r>
          </w:p>
        </w:tc>
        <w:tc>
          <w:tcPr>
            <w:tcW w:w="979" w:type="dxa"/>
            <w:vAlign w:val="center"/>
          </w:tcPr>
          <w:p w14:paraId="00AF366B" w14:textId="1E2F6D21" w:rsidR="002238C9" w:rsidRDefault="002238C9" w:rsidP="002238C9">
            <w:pPr>
              <w:spacing w:line="240" w:lineRule="auto"/>
              <w:ind w:firstLine="0"/>
              <w:jc w:val="center"/>
              <w:rPr>
                <w:lang w:val="es-ES"/>
              </w:rPr>
            </w:pPr>
            <w:r>
              <w:rPr>
                <w:lang w:val="es-ES"/>
              </w:rPr>
              <w:t>Fallido</w:t>
            </w:r>
          </w:p>
        </w:tc>
      </w:tr>
    </w:tbl>
    <w:p w14:paraId="25C528AB" w14:textId="77777777" w:rsidR="006C3BFA" w:rsidRDefault="006C3BFA" w:rsidP="00484F79">
      <w:pPr>
        <w:ind w:firstLine="0"/>
        <w:rPr>
          <w:b/>
          <w:lang w:val="es-ES"/>
        </w:rPr>
      </w:pPr>
    </w:p>
    <w:p w14:paraId="63511A33" w14:textId="2DC719F8" w:rsidR="00F5156C" w:rsidRDefault="00EE2B58" w:rsidP="006868FC">
      <w:pPr>
        <w:rPr>
          <w:lang w:val="es-ES"/>
        </w:rPr>
      </w:pPr>
      <w:r>
        <w:rPr>
          <w:lang w:val="es-ES"/>
        </w:rPr>
        <w:t xml:space="preserve">Resultado: a pesar de que el método funciona correctamente al </w:t>
      </w:r>
      <w:r w:rsidR="0078064C">
        <w:rPr>
          <w:lang w:val="es-ES"/>
        </w:rPr>
        <w:t>este</w:t>
      </w:r>
      <w:r>
        <w:rPr>
          <w:lang w:val="es-ES"/>
        </w:rPr>
        <w:t xml:space="preserve"> acoplado en la página, presenta un error transformando el resultado del </w:t>
      </w:r>
      <w:proofErr w:type="spellStart"/>
      <w:r w:rsidR="004D2D34">
        <w:rPr>
          <w:lang w:val="es-ES"/>
        </w:rPr>
        <w:t>fetch</w:t>
      </w:r>
      <w:proofErr w:type="spellEnd"/>
      <w:r>
        <w:rPr>
          <w:lang w:val="es-ES"/>
        </w:rPr>
        <w:t xml:space="preserve"> en bolean</w:t>
      </w:r>
    </w:p>
    <w:p w14:paraId="7F251407" w14:textId="77777777" w:rsidR="006868FC" w:rsidRDefault="006868FC" w:rsidP="006868FC">
      <w:pPr>
        <w:rPr>
          <w:lang w:val="es-ES"/>
        </w:rPr>
      </w:pPr>
    </w:p>
    <w:p w14:paraId="4047D37B" w14:textId="2C973C7A" w:rsidR="00F5156C" w:rsidRDefault="00722E0C" w:rsidP="0050781D">
      <w:pPr>
        <w:pStyle w:val="Heading2"/>
      </w:pPr>
      <w:bookmarkStart w:id="79" w:name="_Toc90609664"/>
      <w:r>
        <w:t xml:space="preserve">Método </w:t>
      </w:r>
      <w:proofErr w:type="spellStart"/>
      <w:r>
        <w:t>verificarDatosCita</w:t>
      </w:r>
      <w:bookmarkEnd w:id="79"/>
      <w:proofErr w:type="spellEnd"/>
      <w:r>
        <w:t xml:space="preserve"> </w:t>
      </w:r>
    </w:p>
    <w:p w14:paraId="0BAA9170" w14:textId="7BB4F21C" w:rsidR="00722E0C" w:rsidRDefault="00722E0C" w:rsidP="00722E0C">
      <w:pPr>
        <w:ind w:firstLine="708"/>
        <w:rPr>
          <w:lang w:val="es-ES"/>
        </w:rPr>
      </w:pPr>
      <w:r w:rsidRPr="00542A94">
        <w:rPr>
          <w:b/>
          <w:bCs/>
          <w:lang w:val="es-ES"/>
        </w:rPr>
        <w:t>Objetivo:</w:t>
      </w:r>
      <w:r>
        <w:rPr>
          <w:b/>
          <w:bCs/>
          <w:lang w:val="es-ES"/>
        </w:rPr>
        <w:t xml:space="preserve"> </w:t>
      </w:r>
      <w:r w:rsidR="00973207">
        <w:rPr>
          <w:lang w:val="es-ES"/>
        </w:rPr>
        <w:t xml:space="preserve">En los requisitos </w:t>
      </w:r>
      <w:r w:rsidR="00500A4D">
        <w:rPr>
          <w:lang w:val="es-ES"/>
        </w:rPr>
        <w:t xml:space="preserve">cancelar, reprogramar y consultar estado de cita, es necesario y obligatorio consultar primero si la cita se encuentra registrada en el sistema y si esta le corresponde al paciente que la desea gestionar. </w:t>
      </w:r>
    </w:p>
    <w:p w14:paraId="416E989F" w14:textId="635D3732" w:rsidR="00500A4D" w:rsidRDefault="00500A4D" w:rsidP="00722E0C">
      <w:pPr>
        <w:ind w:firstLine="708"/>
        <w:rPr>
          <w:b/>
          <w:bCs/>
          <w:lang w:val="es-ES"/>
        </w:rPr>
      </w:pPr>
      <w:r w:rsidRPr="00500A4D">
        <w:rPr>
          <w:b/>
          <w:bCs/>
          <w:lang w:val="es-ES"/>
        </w:rPr>
        <w:t xml:space="preserve">Código: </w:t>
      </w:r>
    </w:p>
    <w:p w14:paraId="5599BB8B" w14:textId="550AD825" w:rsidR="00500A4D" w:rsidRPr="00500A4D" w:rsidRDefault="00AA0044" w:rsidP="00AA0044">
      <w:pPr>
        <w:ind w:firstLine="0"/>
        <w:rPr>
          <w:b/>
          <w:bCs/>
          <w:lang w:val="es-ES"/>
        </w:rPr>
      </w:pPr>
      <w:r>
        <w:rPr>
          <w:noProof/>
        </w:rPr>
        <w:drawing>
          <wp:inline distT="0" distB="0" distL="0" distR="0" wp14:anchorId="1C12D6FE" wp14:editId="3DFEF176">
            <wp:extent cx="5495026" cy="1112932"/>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99881" cy="1113915"/>
                    </a:xfrm>
                    <a:prstGeom prst="rect">
                      <a:avLst/>
                    </a:prstGeom>
                  </pic:spPr>
                </pic:pic>
              </a:graphicData>
            </a:graphic>
          </wp:inline>
        </w:drawing>
      </w:r>
    </w:p>
    <w:p w14:paraId="0E9D53DC" w14:textId="0038002B" w:rsidR="00AA0044" w:rsidRPr="00595962" w:rsidRDefault="00AA0044" w:rsidP="00AA0044">
      <w:pPr>
        <w:ind w:firstLine="0"/>
        <w:rPr>
          <w:lang w:val="es-ES"/>
        </w:rPr>
      </w:pPr>
      <w:r>
        <w:rPr>
          <w:b/>
          <w:bCs/>
          <w:lang w:val="es-ES"/>
        </w:rPr>
        <w:tab/>
        <w:t>Método de prueba asociado</w:t>
      </w:r>
      <w:r w:rsidR="00595962">
        <w:rPr>
          <w:b/>
          <w:bCs/>
          <w:lang w:val="es-ES"/>
        </w:rPr>
        <w:t xml:space="preserve">: </w:t>
      </w:r>
      <w:proofErr w:type="spellStart"/>
      <w:r w:rsidR="00595962">
        <w:rPr>
          <w:lang w:val="es-ES"/>
        </w:rPr>
        <w:t>testVerificarDatosCita</w:t>
      </w:r>
      <w:proofErr w:type="spellEnd"/>
    </w:p>
    <w:p w14:paraId="6D1F98B9" w14:textId="75FEAF52" w:rsidR="00802070" w:rsidRPr="00802070" w:rsidRDefault="00802070" w:rsidP="00AA0044">
      <w:pPr>
        <w:ind w:firstLine="0"/>
        <w:rPr>
          <w:lang w:val="es-ES"/>
        </w:rPr>
      </w:pPr>
      <w:r>
        <w:rPr>
          <w:lang w:val="es-ES"/>
        </w:rPr>
        <w:tab/>
      </w:r>
      <w:r>
        <w:rPr>
          <w:b/>
          <w:bCs/>
          <w:lang w:val="es-ES"/>
        </w:rPr>
        <w:t xml:space="preserve">Proveedor de datos: </w:t>
      </w:r>
      <w:proofErr w:type="spellStart"/>
      <w:r>
        <w:rPr>
          <w:lang w:val="es-ES"/>
        </w:rPr>
        <w:t>citaProveedor</w:t>
      </w:r>
      <w:proofErr w:type="spellEnd"/>
    </w:p>
    <w:p w14:paraId="4EB901EE" w14:textId="75441363" w:rsidR="00E861F9" w:rsidRPr="00802070" w:rsidRDefault="00E861F9" w:rsidP="00AA0044">
      <w:pPr>
        <w:ind w:firstLine="0"/>
        <w:rPr>
          <w:lang w:val="es-ES"/>
        </w:rPr>
      </w:pPr>
      <w:r>
        <w:rPr>
          <w:noProof/>
        </w:rPr>
        <w:lastRenderedPageBreak/>
        <w:drawing>
          <wp:inline distT="0" distB="0" distL="0" distR="0" wp14:anchorId="4FA8AF88" wp14:editId="5FFD183D">
            <wp:extent cx="5612130" cy="1152525"/>
            <wp:effectExtent l="0" t="0" r="762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1152525"/>
                    </a:xfrm>
                    <a:prstGeom prst="rect">
                      <a:avLst/>
                    </a:prstGeom>
                  </pic:spPr>
                </pic:pic>
              </a:graphicData>
            </a:graphic>
          </wp:inline>
        </w:drawing>
      </w:r>
    </w:p>
    <w:p w14:paraId="007E630D" w14:textId="54F68367" w:rsidR="00722E0C" w:rsidRPr="00DF46C4" w:rsidRDefault="00E861F9" w:rsidP="00722E0C">
      <w:pPr>
        <w:rPr>
          <w:b/>
          <w:u w:val="single"/>
          <w:lang w:val="es-ES"/>
        </w:rPr>
      </w:pPr>
      <w:r w:rsidRPr="00E861F9">
        <w:rPr>
          <w:b/>
          <w:bCs/>
          <w:lang w:val="es-ES"/>
        </w:rPr>
        <w:t>Resultado de la prueba unitaria</w:t>
      </w:r>
    </w:p>
    <w:p w14:paraId="15055680" w14:textId="2C0F4E01" w:rsidR="00CE0567" w:rsidRDefault="00DF46C4" w:rsidP="00CE0567">
      <w:pPr>
        <w:ind w:firstLine="0"/>
        <w:rPr>
          <w:b/>
          <w:bCs/>
          <w:lang w:val="es-ES"/>
        </w:rPr>
      </w:pPr>
      <w:r>
        <w:rPr>
          <w:noProof/>
        </w:rPr>
        <w:drawing>
          <wp:inline distT="0" distB="0" distL="0" distR="0" wp14:anchorId="62303E73" wp14:editId="58ED821A">
            <wp:extent cx="5612130" cy="1271270"/>
            <wp:effectExtent l="0" t="0" r="7620" b="508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1271270"/>
                    </a:xfrm>
                    <a:prstGeom prst="rect">
                      <a:avLst/>
                    </a:prstGeom>
                  </pic:spPr>
                </pic:pic>
              </a:graphicData>
            </a:graphic>
          </wp:inline>
        </w:drawing>
      </w:r>
    </w:p>
    <w:tbl>
      <w:tblPr>
        <w:tblStyle w:val="TableGrid"/>
        <w:tblW w:w="11019" w:type="dxa"/>
        <w:tblInd w:w="-1058" w:type="dxa"/>
        <w:tblLook w:val="04A0" w:firstRow="1" w:lastRow="0" w:firstColumn="1" w:lastColumn="0" w:noHBand="0" w:noVBand="1"/>
      </w:tblPr>
      <w:tblGrid>
        <w:gridCol w:w="1116"/>
        <w:gridCol w:w="955"/>
        <w:gridCol w:w="2455"/>
        <w:gridCol w:w="2625"/>
        <w:gridCol w:w="1410"/>
        <w:gridCol w:w="1410"/>
        <w:gridCol w:w="1048"/>
      </w:tblGrid>
      <w:tr w:rsidR="00DF46C4" w14:paraId="48205CAA" w14:textId="77777777" w:rsidTr="00C879D6">
        <w:trPr>
          <w:trHeight w:val="564"/>
        </w:trPr>
        <w:tc>
          <w:tcPr>
            <w:tcW w:w="1116" w:type="dxa"/>
            <w:vAlign w:val="center"/>
          </w:tcPr>
          <w:p w14:paraId="0589757C" w14:textId="77777777" w:rsidR="00DF46C4" w:rsidRDefault="00DF46C4" w:rsidP="006777CE">
            <w:pPr>
              <w:spacing w:line="240" w:lineRule="auto"/>
              <w:ind w:firstLine="0"/>
              <w:jc w:val="center"/>
              <w:rPr>
                <w:b/>
                <w:bCs/>
                <w:lang w:val="es-ES"/>
              </w:rPr>
            </w:pPr>
            <w:r>
              <w:rPr>
                <w:b/>
                <w:bCs/>
                <w:lang w:val="es-ES"/>
              </w:rPr>
              <w:t>ID de caso de prueba</w:t>
            </w:r>
          </w:p>
        </w:tc>
        <w:tc>
          <w:tcPr>
            <w:tcW w:w="955" w:type="dxa"/>
            <w:vAlign w:val="center"/>
          </w:tcPr>
          <w:p w14:paraId="056CCC99" w14:textId="77777777" w:rsidR="00DF46C4" w:rsidRDefault="00DF46C4" w:rsidP="006777CE">
            <w:pPr>
              <w:spacing w:line="240" w:lineRule="auto"/>
              <w:ind w:firstLine="0"/>
              <w:jc w:val="center"/>
              <w:rPr>
                <w:b/>
                <w:bCs/>
                <w:lang w:val="es-ES"/>
              </w:rPr>
            </w:pPr>
            <w:r>
              <w:rPr>
                <w:b/>
                <w:bCs/>
                <w:lang w:val="es-ES"/>
              </w:rPr>
              <w:t>Caso de prueba</w:t>
            </w:r>
          </w:p>
        </w:tc>
        <w:tc>
          <w:tcPr>
            <w:tcW w:w="2455" w:type="dxa"/>
            <w:vAlign w:val="center"/>
          </w:tcPr>
          <w:p w14:paraId="39F1C60D" w14:textId="77777777" w:rsidR="00DF46C4" w:rsidRDefault="00DF46C4" w:rsidP="006777CE">
            <w:pPr>
              <w:spacing w:line="240" w:lineRule="auto"/>
              <w:ind w:firstLine="0"/>
              <w:jc w:val="center"/>
              <w:rPr>
                <w:b/>
                <w:bCs/>
                <w:lang w:val="es-ES"/>
              </w:rPr>
            </w:pPr>
            <w:r>
              <w:rPr>
                <w:b/>
                <w:bCs/>
                <w:lang w:val="es-ES"/>
              </w:rPr>
              <w:t>Método o función</w:t>
            </w:r>
          </w:p>
        </w:tc>
        <w:tc>
          <w:tcPr>
            <w:tcW w:w="2625" w:type="dxa"/>
            <w:vAlign w:val="center"/>
          </w:tcPr>
          <w:p w14:paraId="0B47AA9B" w14:textId="77777777" w:rsidR="00DF46C4" w:rsidRDefault="00DF46C4" w:rsidP="006777CE">
            <w:pPr>
              <w:spacing w:line="240" w:lineRule="auto"/>
              <w:ind w:firstLine="0"/>
              <w:jc w:val="center"/>
              <w:rPr>
                <w:b/>
                <w:bCs/>
                <w:lang w:val="es-ES"/>
              </w:rPr>
            </w:pPr>
            <w:r>
              <w:rPr>
                <w:b/>
                <w:bCs/>
                <w:lang w:val="es-ES"/>
              </w:rPr>
              <w:t>Datos de Prueba</w:t>
            </w:r>
          </w:p>
        </w:tc>
        <w:tc>
          <w:tcPr>
            <w:tcW w:w="1410" w:type="dxa"/>
            <w:vAlign w:val="center"/>
          </w:tcPr>
          <w:p w14:paraId="5768B388" w14:textId="77777777" w:rsidR="00DF46C4" w:rsidRDefault="00DF46C4" w:rsidP="006777CE">
            <w:pPr>
              <w:spacing w:line="240" w:lineRule="auto"/>
              <w:ind w:firstLine="0"/>
              <w:jc w:val="center"/>
              <w:rPr>
                <w:b/>
                <w:bCs/>
                <w:lang w:val="es-ES"/>
              </w:rPr>
            </w:pPr>
            <w:r>
              <w:rPr>
                <w:b/>
                <w:bCs/>
                <w:lang w:val="es-ES"/>
              </w:rPr>
              <w:t>Resultados esperados</w:t>
            </w:r>
          </w:p>
        </w:tc>
        <w:tc>
          <w:tcPr>
            <w:tcW w:w="1410" w:type="dxa"/>
            <w:vAlign w:val="center"/>
          </w:tcPr>
          <w:p w14:paraId="66BC3D39" w14:textId="77777777" w:rsidR="00DF46C4" w:rsidRDefault="00DF46C4" w:rsidP="006777CE">
            <w:pPr>
              <w:spacing w:line="240" w:lineRule="auto"/>
              <w:ind w:firstLine="0"/>
              <w:jc w:val="center"/>
              <w:rPr>
                <w:b/>
                <w:bCs/>
                <w:lang w:val="es-ES"/>
              </w:rPr>
            </w:pPr>
            <w:r>
              <w:rPr>
                <w:b/>
                <w:bCs/>
                <w:lang w:val="es-ES"/>
              </w:rPr>
              <w:t>Resultados Obtenidos</w:t>
            </w:r>
          </w:p>
        </w:tc>
        <w:tc>
          <w:tcPr>
            <w:tcW w:w="1048" w:type="dxa"/>
            <w:vAlign w:val="center"/>
          </w:tcPr>
          <w:p w14:paraId="5E85A539" w14:textId="77777777" w:rsidR="00DF46C4" w:rsidRDefault="00DF46C4" w:rsidP="006777CE">
            <w:pPr>
              <w:spacing w:line="240" w:lineRule="auto"/>
              <w:ind w:firstLine="0"/>
              <w:jc w:val="center"/>
              <w:rPr>
                <w:b/>
                <w:bCs/>
                <w:lang w:val="es-ES"/>
              </w:rPr>
            </w:pPr>
            <w:r>
              <w:rPr>
                <w:b/>
                <w:bCs/>
                <w:lang w:val="es-ES"/>
              </w:rPr>
              <w:t>Estado</w:t>
            </w:r>
          </w:p>
        </w:tc>
      </w:tr>
      <w:tr w:rsidR="00DF46C4" w14:paraId="4EB3F844" w14:textId="77777777" w:rsidTr="00C879D6">
        <w:trPr>
          <w:trHeight w:val="277"/>
        </w:trPr>
        <w:tc>
          <w:tcPr>
            <w:tcW w:w="1116" w:type="dxa"/>
            <w:vAlign w:val="center"/>
          </w:tcPr>
          <w:p w14:paraId="1C8FC13F" w14:textId="5052F315" w:rsidR="00DF46C4" w:rsidRPr="009A277B" w:rsidRDefault="00DF46C4" w:rsidP="00DF46C4">
            <w:pPr>
              <w:spacing w:line="240" w:lineRule="auto"/>
              <w:ind w:firstLine="0"/>
              <w:jc w:val="center"/>
              <w:rPr>
                <w:lang w:val="es-ES"/>
              </w:rPr>
            </w:pPr>
            <w:r>
              <w:rPr>
                <w:lang w:val="es-ES"/>
              </w:rPr>
              <w:t>PU – VC- 001</w:t>
            </w:r>
          </w:p>
        </w:tc>
        <w:tc>
          <w:tcPr>
            <w:tcW w:w="955" w:type="dxa"/>
            <w:vAlign w:val="center"/>
          </w:tcPr>
          <w:p w14:paraId="51F55F68" w14:textId="77777777" w:rsidR="00DF46C4" w:rsidRPr="009A277B" w:rsidRDefault="00DF46C4" w:rsidP="006777CE">
            <w:pPr>
              <w:spacing w:line="240" w:lineRule="auto"/>
              <w:ind w:firstLine="0"/>
              <w:jc w:val="center"/>
              <w:rPr>
                <w:lang w:val="es-ES"/>
              </w:rPr>
            </w:pPr>
            <w:r>
              <w:rPr>
                <w:lang w:val="es-ES"/>
              </w:rPr>
              <w:t>1</w:t>
            </w:r>
          </w:p>
        </w:tc>
        <w:tc>
          <w:tcPr>
            <w:tcW w:w="2455" w:type="dxa"/>
            <w:vAlign w:val="center"/>
          </w:tcPr>
          <w:p w14:paraId="4D5A0A99" w14:textId="6E3FBB06" w:rsidR="00DF46C4" w:rsidRPr="009A277B" w:rsidRDefault="00B12379" w:rsidP="006777CE">
            <w:pPr>
              <w:spacing w:line="240" w:lineRule="auto"/>
              <w:ind w:firstLine="0"/>
              <w:jc w:val="center"/>
              <w:rPr>
                <w:lang w:val="es-ES"/>
              </w:rPr>
            </w:pPr>
            <w:proofErr w:type="spellStart"/>
            <w:r>
              <w:rPr>
                <w:lang w:val="es-ES"/>
              </w:rPr>
              <w:t>test</w:t>
            </w:r>
            <w:r w:rsidR="00DF46C4">
              <w:rPr>
                <w:lang w:val="es-ES"/>
              </w:rPr>
              <w:t>VerificarDatosCita</w:t>
            </w:r>
            <w:proofErr w:type="spellEnd"/>
          </w:p>
        </w:tc>
        <w:tc>
          <w:tcPr>
            <w:tcW w:w="2625" w:type="dxa"/>
            <w:vAlign w:val="center"/>
          </w:tcPr>
          <w:p w14:paraId="1255660D" w14:textId="385D78C2" w:rsidR="00DF46C4" w:rsidRPr="009A277B" w:rsidRDefault="00DF46C4" w:rsidP="006777CE">
            <w:pPr>
              <w:spacing w:line="240" w:lineRule="auto"/>
              <w:ind w:firstLine="0"/>
              <w:jc w:val="center"/>
              <w:rPr>
                <w:lang w:val="es-ES"/>
              </w:rPr>
            </w:pPr>
            <w:r>
              <w:rPr>
                <w:lang w:val="es-ES"/>
              </w:rPr>
              <w:t xml:space="preserve">8-123-1235, </w:t>
            </w:r>
            <w:r w:rsidR="00C879D6">
              <w:rPr>
                <w:lang w:val="es-ES"/>
              </w:rPr>
              <w:t>10</w:t>
            </w:r>
          </w:p>
        </w:tc>
        <w:tc>
          <w:tcPr>
            <w:tcW w:w="1410" w:type="dxa"/>
            <w:vAlign w:val="center"/>
          </w:tcPr>
          <w:p w14:paraId="7138CBB9" w14:textId="77777777" w:rsidR="00DF46C4" w:rsidRPr="009A277B" w:rsidRDefault="00DF46C4" w:rsidP="006777CE">
            <w:pPr>
              <w:spacing w:line="240" w:lineRule="auto"/>
              <w:ind w:firstLine="0"/>
              <w:jc w:val="center"/>
              <w:rPr>
                <w:lang w:val="es-ES"/>
              </w:rPr>
            </w:pPr>
            <w:r>
              <w:rPr>
                <w:lang w:val="es-ES"/>
              </w:rPr>
              <w:t>True</w:t>
            </w:r>
          </w:p>
        </w:tc>
        <w:tc>
          <w:tcPr>
            <w:tcW w:w="1410" w:type="dxa"/>
            <w:vAlign w:val="center"/>
          </w:tcPr>
          <w:p w14:paraId="2AEC7198" w14:textId="267A3730" w:rsidR="00DF46C4" w:rsidRPr="009A277B" w:rsidRDefault="00C879D6" w:rsidP="006777CE">
            <w:pPr>
              <w:spacing w:line="240" w:lineRule="auto"/>
              <w:ind w:firstLine="0"/>
              <w:jc w:val="center"/>
              <w:rPr>
                <w:lang w:val="es-ES"/>
              </w:rPr>
            </w:pPr>
            <w:r>
              <w:rPr>
                <w:lang w:val="es-ES"/>
              </w:rPr>
              <w:t>True</w:t>
            </w:r>
          </w:p>
        </w:tc>
        <w:tc>
          <w:tcPr>
            <w:tcW w:w="1048" w:type="dxa"/>
            <w:vAlign w:val="center"/>
          </w:tcPr>
          <w:p w14:paraId="4BCE9196" w14:textId="7A239B36" w:rsidR="00DF46C4" w:rsidRPr="009A277B" w:rsidRDefault="00C879D6" w:rsidP="006777CE">
            <w:pPr>
              <w:spacing w:line="240" w:lineRule="auto"/>
              <w:ind w:firstLine="0"/>
              <w:jc w:val="center"/>
              <w:rPr>
                <w:lang w:val="es-ES"/>
              </w:rPr>
            </w:pPr>
            <w:r>
              <w:rPr>
                <w:lang w:val="es-ES"/>
              </w:rPr>
              <w:t>Exitoso</w:t>
            </w:r>
          </w:p>
        </w:tc>
      </w:tr>
      <w:tr w:rsidR="00DF46C4" w14:paraId="7A4A1F3B" w14:textId="77777777" w:rsidTr="00C879D6">
        <w:trPr>
          <w:trHeight w:val="277"/>
        </w:trPr>
        <w:tc>
          <w:tcPr>
            <w:tcW w:w="1116" w:type="dxa"/>
            <w:vAlign w:val="center"/>
          </w:tcPr>
          <w:p w14:paraId="69481B32" w14:textId="22C4A3B5" w:rsidR="00DF46C4" w:rsidRPr="009A277B" w:rsidRDefault="00DF46C4" w:rsidP="00DF46C4">
            <w:pPr>
              <w:spacing w:line="240" w:lineRule="auto"/>
              <w:ind w:firstLine="0"/>
              <w:jc w:val="center"/>
              <w:rPr>
                <w:lang w:val="es-ES"/>
              </w:rPr>
            </w:pPr>
            <w:r>
              <w:rPr>
                <w:lang w:val="es-ES"/>
              </w:rPr>
              <w:t>PU – VC- 002</w:t>
            </w:r>
          </w:p>
        </w:tc>
        <w:tc>
          <w:tcPr>
            <w:tcW w:w="955" w:type="dxa"/>
            <w:vAlign w:val="center"/>
          </w:tcPr>
          <w:p w14:paraId="0E484CD8" w14:textId="77777777" w:rsidR="00DF46C4" w:rsidRPr="009A277B" w:rsidRDefault="00DF46C4" w:rsidP="006777CE">
            <w:pPr>
              <w:spacing w:line="240" w:lineRule="auto"/>
              <w:ind w:firstLine="0"/>
              <w:jc w:val="center"/>
              <w:rPr>
                <w:lang w:val="es-ES"/>
              </w:rPr>
            </w:pPr>
            <w:r>
              <w:rPr>
                <w:lang w:val="es-ES"/>
              </w:rPr>
              <w:t>2</w:t>
            </w:r>
          </w:p>
        </w:tc>
        <w:tc>
          <w:tcPr>
            <w:tcW w:w="2455" w:type="dxa"/>
            <w:vAlign w:val="center"/>
          </w:tcPr>
          <w:p w14:paraId="06B8C1BB" w14:textId="07C53E62" w:rsidR="00DF46C4" w:rsidRPr="009A277B" w:rsidRDefault="00B12379" w:rsidP="006777CE">
            <w:pPr>
              <w:spacing w:line="240" w:lineRule="auto"/>
              <w:ind w:firstLine="0"/>
              <w:jc w:val="center"/>
              <w:rPr>
                <w:lang w:val="es-ES"/>
              </w:rPr>
            </w:pPr>
            <w:proofErr w:type="spellStart"/>
            <w:r>
              <w:rPr>
                <w:lang w:val="es-ES"/>
              </w:rPr>
              <w:t>test</w:t>
            </w:r>
            <w:r w:rsidR="00C879D6">
              <w:rPr>
                <w:lang w:val="es-ES"/>
              </w:rPr>
              <w:t>VerificarDatosCita</w:t>
            </w:r>
            <w:proofErr w:type="spellEnd"/>
          </w:p>
        </w:tc>
        <w:tc>
          <w:tcPr>
            <w:tcW w:w="2625" w:type="dxa"/>
            <w:vAlign w:val="center"/>
          </w:tcPr>
          <w:p w14:paraId="78ECCC71" w14:textId="0F514E53" w:rsidR="00DF46C4" w:rsidRPr="009A277B" w:rsidRDefault="00C879D6" w:rsidP="006777CE">
            <w:pPr>
              <w:spacing w:line="240" w:lineRule="auto"/>
              <w:ind w:firstLine="0"/>
              <w:jc w:val="center"/>
              <w:rPr>
                <w:lang w:val="es-ES"/>
              </w:rPr>
            </w:pPr>
            <w:r>
              <w:rPr>
                <w:lang w:val="es-ES"/>
              </w:rPr>
              <w:t>8-123-1235, 5</w:t>
            </w:r>
          </w:p>
        </w:tc>
        <w:tc>
          <w:tcPr>
            <w:tcW w:w="1410" w:type="dxa"/>
            <w:vAlign w:val="center"/>
          </w:tcPr>
          <w:p w14:paraId="2F6BFD05" w14:textId="77777777" w:rsidR="00DF46C4" w:rsidRPr="009A277B" w:rsidRDefault="00DF46C4" w:rsidP="006777CE">
            <w:pPr>
              <w:spacing w:line="240" w:lineRule="auto"/>
              <w:ind w:firstLine="0"/>
              <w:jc w:val="center"/>
              <w:rPr>
                <w:lang w:val="es-ES"/>
              </w:rPr>
            </w:pPr>
            <w:r>
              <w:rPr>
                <w:lang w:val="es-ES"/>
              </w:rPr>
              <w:t>False</w:t>
            </w:r>
          </w:p>
        </w:tc>
        <w:tc>
          <w:tcPr>
            <w:tcW w:w="1410" w:type="dxa"/>
            <w:vAlign w:val="center"/>
          </w:tcPr>
          <w:p w14:paraId="5CD666EE" w14:textId="0DB72D00" w:rsidR="00DF46C4" w:rsidRPr="009A277B" w:rsidRDefault="00C879D6" w:rsidP="006777CE">
            <w:pPr>
              <w:spacing w:line="240" w:lineRule="auto"/>
              <w:ind w:firstLine="0"/>
              <w:jc w:val="center"/>
              <w:rPr>
                <w:lang w:val="es-ES"/>
              </w:rPr>
            </w:pPr>
            <w:r>
              <w:rPr>
                <w:lang w:val="es-ES"/>
              </w:rPr>
              <w:t>False</w:t>
            </w:r>
          </w:p>
        </w:tc>
        <w:tc>
          <w:tcPr>
            <w:tcW w:w="1048" w:type="dxa"/>
            <w:vAlign w:val="center"/>
          </w:tcPr>
          <w:p w14:paraId="2837A88E" w14:textId="4306574F" w:rsidR="00DF46C4" w:rsidRPr="009A277B" w:rsidRDefault="00C879D6" w:rsidP="006777CE">
            <w:pPr>
              <w:spacing w:line="240" w:lineRule="auto"/>
              <w:ind w:firstLine="0"/>
              <w:jc w:val="center"/>
              <w:rPr>
                <w:lang w:val="es-ES"/>
              </w:rPr>
            </w:pPr>
            <w:r>
              <w:rPr>
                <w:lang w:val="es-ES"/>
              </w:rPr>
              <w:t>Exitoso</w:t>
            </w:r>
          </w:p>
        </w:tc>
      </w:tr>
      <w:tr w:rsidR="00DF46C4" w14:paraId="085A15A7" w14:textId="77777777" w:rsidTr="00C879D6">
        <w:trPr>
          <w:trHeight w:val="277"/>
        </w:trPr>
        <w:tc>
          <w:tcPr>
            <w:tcW w:w="1116" w:type="dxa"/>
            <w:vAlign w:val="center"/>
          </w:tcPr>
          <w:p w14:paraId="089D1DDD" w14:textId="7C8DF212" w:rsidR="00DF46C4" w:rsidRDefault="00DF46C4" w:rsidP="00DF46C4">
            <w:pPr>
              <w:spacing w:line="240" w:lineRule="auto"/>
              <w:ind w:firstLine="0"/>
              <w:jc w:val="center"/>
              <w:rPr>
                <w:lang w:val="es-ES"/>
              </w:rPr>
            </w:pPr>
            <w:r>
              <w:rPr>
                <w:lang w:val="es-ES"/>
              </w:rPr>
              <w:t>PU – VC- 002</w:t>
            </w:r>
          </w:p>
        </w:tc>
        <w:tc>
          <w:tcPr>
            <w:tcW w:w="955" w:type="dxa"/>
            <w:vAlign w:val="center"/>
          </w:tcPr>
          <w:p w14:paraId="0E8F4B7B" w14:textId="77777777" w:rsidR="00DF46C4" w:rsidRDefault="00DF46C4" w:rsidP="006777CE">
            <w:pPr>
              <w:spacing w:line="240" w:lineRule="auto"/>
              <w:ind w:firstLine="0"/>
              <w:jc w:val="center"/>
              <w:rPr>
                <w:lang w:val="es-ES"/>
              </w:rPr>
            </w:pPr>
            <w:r>
              <w:rPr>
                <w:lang w:val="es-ES"/>
              </w:rPr>
              <w:t>3</w:t>
            </w:r>
          </w:p>
        </w:tc>
        <w:tc>
          <w:tcPr>
            <w:tcW w:w="2455" w:type="dxa"/>
            <w:vAlign w:val="center"/>
          </w:tcPr>
          <w:p w14:paraId="2A4F56E5" w14:textId="6A80EB5E" w:rsidR="00DF46C4" w:rsidRPr="002238C9" w:rsidRDefault="00B12379" w:rsidP="006777CE">
            <w:pPr>
              <w:spacing w:line="240" w:lineRule="auto"/>
              <w:ind w:firstLine="0"/>
              <w:jc w:val="center"/>
              <w:rPr>
                <w:u w:val="single"/>
                <w:lang w:val="es-ES"/>
              </w:rPr>
            </w:pPr>
            <w:proofErr w:type="spellStart"/>
            <w:r>
              <w:rPr>
                <w:lang w:val="es-ES"/>
              </w:rPr>
              <w:t>test</w:t>
            </w:r>
            <w:r w:rsidR="00C879D6">
              <w:rPr>
                <w:lang w:val="es-ES"/>
              </w:rPr>
              <w:t>VerificarDatosCita</w:t>
            </w:r>
            <w:proofErr w:type="spellEnd"/>
          </w:p>
        </w:tc>
        <w:tc>
          <w:tcPr>
            <w:tcW w:w="2625" w:type="dxa"/>
            <w:vAlign w:val="center"/>
          </w:tcPr>
          <w:p w14:paraId="40C56549" w14:textId="6F4E01B8" w:rsidR="00DF46C4" w:rsidRDefault="00C879D6" w:rsidP="006777CE">
            <w:pPr>
              <w:spacing w:line="240" w:lineRule="auto"/>
              <w:ind w:firstLine="0"/>
              <w:jc w:val="center"/>
              <w:rPr>
                <w:lang w:val="es-ES"/>
              </w:rPr>
            </w:pPr>
            <w:r>
              <w:rPr>
                <w:lang w:val="es-ES"/>
              </w:rPr>
              <w:t>8-123-1235, 100</w:t>
            </w:r>
          </w:p>
        </w:tc>
        <w:tc>
          <w:tcPr>
            <w:tcW w:w="1410" w:type="dxa"/>
            <w:vAlign w:val="center"/>
          </w:tcPr>
          <w:p w14:paraId="6FCB700B" w14:textId="77777777" w:rsidR="00DF46C4" w:rsidRDefault="00DF46C4" w:rsidP="006777CE">
            <w:pPr>
              <w:spacing w:line="240" w:lineRule="auto"/>
              <w:ind w:firstLine="0"/>
              <w:jc w:val="center"/>
              <w:rPr>
                <w:lang w:val="es-ES"/>
              </w:rPr>
            </w:pPr>
            <w:r>
              <w:rPr>
                <w:lang w:val="es-ES"/>
              </w:rPr>
              <w:t>False</w:t>
            </w:r>
          </w:p>
        </w:tc>
        <w:tc>
          <w:tcPr>
            <w:tcW w:w="1410" w:type="dxa"/>
            <w:vAlign w:val="center"/>
          </w:tcPr>
          <w:p w14:paraId="6A963D9F" w14:textId="63626C9F" w:rsidR="00DF46C4" w:rsidRDefault="00C879D6" w:rsidP="006777CE">
            <w:pPr>
              <w:spacing w:line="240" w:lineRule="auto"/>
              <w:ind w:firstLine="0"/>
              <w:jc w:val="center"/>
              <w:rPr>
                <w:lang w:val="es-ES"/>
              </w:rPr>
            </w:pPr>
            <w:r>
              <w:rPr>
                <w:lang w:val="es-ES"/>
              </w:rPr>
              <w:t>False</w:t>
            </w:r>
          </w:p>
        </w:tc>
        <w:tc>
          <w:tcPr>
            <w:tcW w:w="1048" w:type="dxa"/>
            <w:vAlign w:val="center"/>
          </w:tcPr>
          <w:p w14:paraId="20C6DEB2" w14:textId="655052BB" w:rsidR="00DF46C4" w:rsidRDefault="00C879D6" w:rsidP="006777CE">
            <w:pPr>
              <w:spacing w:line="240" w:lineRule="auto"/>
              <w:ind w:firstLine="0"/>
              <w:jc w:val="center"/>
              <w:rPr>
                <w:lang w:val="es-ES"/>
              </w:rPr>
            </w:pPr>
            <w:r>
              <w:rPr>
                <w:lang w:val="es-ES"/>
              </w:rPr>
              <w:t>Exitoso</w:t>
            </w:r>
          </w:p>
        </w:tc>
      </w:tr>
    </w:tbl>
    <w:p w14:paraId="5105D874" w14:textId="77777777" w:rsidR="00DF46C4" w:rsidRDefault="00DF46C4" w:rsidP="00CE0567">
      <w:pPr>
        <w:ind w:firstLine="0"/>
        <w:rPr>
          <w:b/>
          <w:bCs/>
          <w:u w:val="single"/>
          <w:lang w:val="es-ES"/>
        </w:rPr>
      </w:pPr>
    </w:p>
    <w:p w14:paraId="22BC73DA" w14:textId="54F35CBF" w:rsidR="00C879D6" w:rsidRDefault="00D15F93" w:rsidP="00BC6DDC">
      <w:pPr>
        <w:pStyle w:val="Heading1"/>
        <w:rPr>
          <w:b w:val="0"/>
          <w:bCs w:val="0"/>
          <w:u w:val="single"/>
          <w:lang w:val="es-ES"/>
        </w:rPr>
      </w:pPr>
      <w:bookmarkStart w:id="80" w:name="_Toc90609665"/>
      <w:r>
        <w:rPr>
          <w:lang w:val="es-ES"/>
        </w:rPr>
        <w:t xml:space="preserve">Clase </w:t>
      </w:r>
      <w:proofErr w:type="spellStart"/>
      <w:r>
        <w:rPr>
          <w:lang w:val="es-ES"/>
        </w:rPr>
        <w:t>Medi</w:t>
      </w:r>
      <w:r w:rsidRPr="003A13AC">
        <w:rPr>
          <w:lang w:val="es-ES"/>
        </w:rPr>
        <w:t>co</w:t>
      </w:r>
      <w:r w:rsidRPr="003A13AC">
        <w:rPr>
          <w:u w:val="single"/>
          <w:lang w:val="es-ES"/>
        </w:rPr>
        <w:t>Model</w:t>
      </w:r>
      <w:r w:rsidR="003A13AC" w:rsidRPr="003A13AC">
        <w:rPr>
          <w:u w:val="single"/>
          <w:lang w:val="es-ES"/>
        </w:rPr>
        <w:t>Test</w:t>
      </w:r>
      <w:bookmarkEnd w:id="80"/>
      <w:proofErr w:type="spellEnd"/>
    </w:p>
    <w:p w14:paraId="3ECB7A41" w14:textId="70522CAE" w:rsidR="00DA42BA" w:rsidRDefault="00BC6DDC" w:rsidP="0050781D">
      <w:pPr>
        <w:pStyle w:val="Heading2"/>
      </w:pPr>
      <w:bookmarkStart w:id="81" w:name="_Toc90609666"/>
      <w:r>
        <w:t xml:space="preserve">Método </w:t>
      </w:r>
      <w:proofErr w:type="spellStart"/>
      <w:r w:rsidR="00F502C4">
        <w:t>verificarLogin</w:t>
      </w:r>
      <w:bookmarkEnd w:id="81"/>
      <w:proofErr w:type="spellEnd"/>
    </w:p>
    <w:p w14:paraId="3014AB67" w14:textId="5292B491" w:rsidR="00F502C4" w:rsidRDefault="00F502C4" w:rsidP="00F502C4">
      <w:pPr>
        <w:ind w:firstLine="708"/>
        <w:rPr>
          <w:lang w:val="es-ES"/>
        </w:rPr>
      </w:pPr>
      <w:r w:rsidRPr="00542A94">
        <w:rPr>
          <w:b/>
          <w:bCs/>
          <w:lang w:val="es-ES"/>
        </w:rPr>
        <w:t>Objetivo:</w:t>
      </w:r>
      <w:r>
        <w:rPr>
          <w:b/>
          <w:bCs/>
          <w:lang w:val="es-ES"/>
        </w:rPr>
        <w:t xml:space="preserve"> </w:t>
      </w:r>
      <w:r w:rsidR="00927859">
        <w:rPr>
          <w:lang w:val="es-ES"/>
        </w:rPr>
        <w:t xml:space="preserve">En nuestro sistema, sólo los médicos poseen un </w:t>
      </w:r>
      <w:proofErr w:type="spellStart"/>
      <w:r w:rsidR="00927859">
        <w:rPr>
          <w:lang w:val="es-ES"/>
        </w:rPr>
        <w:t>login</w:t>
      </w:r>
      <w:proofErr w:type="spellEnd"/>
      <w:r w:rsidR="00927859">
        <w:rPr>
          <w:lang w:val="es-ES"/>
        </w:rPr>
        <w:t xml:space="preserve">, sin embargo, no poseen la opción de registrarse </w:t>
      </w:r>
      <w:r w:rsidR="00F35D1E">
        <w:rPr>
          <w:lang w:val="es-ES"/>
        </w:rPr>
        <w:t>ya que,</w:t>
      </w:r>
      <w:r w:rsidR="00927859">
        <w:rPr>
          <w:lang w:val="es-ES"/>
        </w:rPr>
        <w:t xml:space="preserve"> en casos reales, se necesita más que la cédula y un campo para saber si el usuario es médico o no, por lo que </w:t>
      </w:r>
      <w:r w:rsidR="008325FA">
        <w:rPr>
          <w:lang w:val="es-ES"/>
        </w:rPr>
        <w:t xml:space="preserve">los usuarios </w:t>
      </w:r>
      <w:r w:rsidR="003812B2">
        <w:rPr>
          <w:lang w:val="es-ES"/>
        </w:rPr>
        <w:t xml:space="preserve">admitidos para el </w:t>
      </w:r>
      <w:proofErr w:type="spellStart"/>
      <w:r w:rsidR="003812B2">
        <w:rPr>
          <w:lang w:val="es-ES"/>
        </w:rPr>
        <w:t>login</w:t>
      </w:r>
      <w:proofErr w:type="spellEnd"/>
      <w:r w:rsidR="001A420E">
        <w:rPr>
          <w:lang w:val="es-ES"/>
        </w:rPr>
        <w:t xml:space="preserve"> s</w:t>
      </w:r>
      <w:r w:rsidR="0002196B">
        <w:rPr>
          <w:lang w:val="es-ES"/>
        </w:rPr>
        <w:t>erán limitados a la creación del equipo de desarrollo</w:t>
      </w:r>
      <w:r w:rsidR="007C70AD">
        <w:rPr>
          <w:lang w:val="es-ES"/>
        </w:rPr>
        <w:t>, pero de igual manera, al igual que en cualquier sitio, se necesita</w:t>
      </w:r>
      <w:r w:rsidR="00A43660">
        <w:rPr>
          <w:lang w:val="es-ES"/>
        </w:rPr>
        <w:t xml:space="preserve"> verificar que el usuario y contraseña coinciden en la base de datos.</w:t>
      </w:r>
    </w:p>
    <w:p w14:paraId="24006663" w14:textId="6D76DE24" w:rsidR="00F502C4" w:rsidRDefault="00F502C4" w:rsidP="00F502C4">
      <w:pPr>
        <w:ind w:firstLine="708"/>
        <w:rPr>
          <w:b/>
          <w:bCs/>
          <w:lang w:val="es-ES"/>
        </w:rPr>
      </w:pPr>
      <w:r w:rsidRPr="00500A4D">
        <w:rPr>
          <w:b/>
          <w:bCs/>
          <w:lang w:val="es-ES"/>
        </w:rPr>
        <w:t xml:space="preserve">Código: </w:t>
      </w:r>
    </w:p>
    <w:p w14:paraId="042C1835" w14:textId="16271AAD" w:rsidR="00687B76" w:rsidRDefault="00687B76" w:rsidP="00687B76">
      <w:pPr>
        <w:ind w:firstLine="0"/>
        <w:rPr>
          <w:b/>
          <w:bCs/>
          <w:u w:val="single"/>
          <w:lang w:val="es-ES"/>
        </w:rPr>
      </w:pPr>
      <w:r>
        <w:rPr>
          <w:noProof/>
        </w:rPr>
        <w:lastRenderedPageBreak/>
        <w:drawing>
          <wp:inline distT="0" distB="0" distL="0" distR="0" wp14:anchorId="75372308" wp14:editId="2D6DEF02">
            <wp:extent cx="5612130" cy="117919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1179195"/>
                    </a:xfrm>
                    <a:prstGeom prst="rect">
                      <a:avLst/>
                    </a:prstGeom>
                  </pic:spPr>
                </pic:pic>
              </a:graphicData>
            </a:graphic>
          </wp:inline>
        </w:drawing>
      </w:r>
    </w:p>
    <w:p w14:paraId="0327943B" w14:textId="77777777" w:rsidR="00687B76" w:rsidRDefault="00687B76" w:rsidP="00687B76">
      <w:pPr>
        <w:ind w:firstLine="0"/>
        <w:rPr>
          <w:b/>
          <w:bCs/>
          <w:u w:val="single"/>
          <w:lang w:val="es-ES"/>
        </w:rPr>
      </w:pPr>
    </w:p>
    <w:p w14:paraId="3CDF358B" w14:textId="6C5BE7A1" w:rsidR="00687B76" w:rsidRDefault="00687B76" w:rsidP="00687B76">
      <w:pPr>
        <w:ind w:firstLine="0"/>
        <w:rPr>
          <w:lang w:val="es-ES"/>
        </w:rPr>
      </w:pPr>
      <w:r>
        <w:rPr>
          <w:b/>
          <w:bCs/>
          <w:lang w:val="es-ES"/>
        </w:rPr>
        <w:t xml:space="preserve">Método de prueba asociado: </w:t>
      </w:r>
      <w:proofErr w:type="spellStart"/>
      <w:r w:rsidR="00BB1545">
        <w:rPr>
          <w:lang w:val="es-ES"/>
        </w:rPr>
        <w:t>testVerificarLogin</w:t>
      </w:r>
      <w:proofErr w:type="spellEnd"/>
    </w:p>
    <w:p w14:paraId="3EDE30A8" w14:textId="5E00916F" w:rsidR="00BB1545" w:rsidRPr="00BB1545" w:rsidRDefault="006A64EB" w:rsidP="00687B76">
      <w:pPr>
        <w:ind w:firstLine="0"/>
        <w:rPr>
          <w:lang w:val="es-ES"/>
        </w:rPr>
      </w:pPr>
      <w:r>
        <w:rPr>
          <w:noProof/>
        </w:rPr>
        <w:drawing>
          <wp:inline distT="0" distB="0" distL="0" distR="0" wp14:anchorId="56D82BC9" wp14:editId="770972C0">
            <wp:extent cx="5612130" cy="1062990"/>
            <wp:effectExtent l="0" t="0" r="762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1062990"/>
                    </a:xfrm>
                    <a:prstGeom prst="rect">
                      <a:avLst/>
                    </a:prstGeom>
                  </pic:spPr>
                </pic:pic>
              </a:graphicData>
            </a:graphic>
          </wp:inline>
        </w:drawing>
      </w:r>
    </w:p>
    <w:p w14:paraId="524B680B" w14:textId="4C732766" w:rsidR="00687B76" w:rsidRDefault="00687B76" w:rsidP="00687B76">
      <w:pPr>
        <w:ind w:firstLine="0"/>
        <w:rPr>
          <w:lang w:val="es-ES"/>
        </w:rPr>
      </w:pPr>
      <w:r>
        <w:rPr>
          <w:b/>
          <w:bCs/>
          <w:lang w:val="es-ES"/>
        </w:rPr>
        <w:t>Proveedor de datos:</w:t>
      </w:r>
      <w:r w:rsidR="006A64EB">
        <w:rPr>
          <w:b/>
          <w:bCs/>
          <w:lang w:val="es-ES"/>
        </w:rPr>
        <w:t xml:space="preserve"> </w:t>
      </w:r>
      <w:proofErr w:type="spellStart"/>
      <w:r w:rsidR="005C71B0">
        <w:rPr>
          <w:lang w:val="es-ES"/>
        </w:rPr>
        <w:t>u</w:t>
      </w:r>
      <w:r w:rsidR="006A64EB">
        <w:rPr>
          <w:lang w:val="es-ES"/>
        </w:rPr>
        <w:t>suarioProvider</w:t>
      </w:r>
      <w:proofErr w:type="spellEnd"/>
    </w:p>
    <w:p w14:paraId="46C1A3AE" w14:textId="677F3572" w:rsidR="005C71B0" w:rsidRPr="006A64EB" w:rsidRDefault="005C71B0" w:rsidP="00687B76">
      <w:pPr>
        <w:ind w:firstLine="0"/>
        <w:rPr>
          <w:lang w:val="es-ES"/>
        </w:rPr>
      </w:pPr>
      <w:r>
        <w:rPr>
          <w:noProof/>
        </w:rPr>
        <w:drawing>
          <wp:inline distT="0" distB="0" distL="0" distR="0" wp14:anchorId="16323D12" wp14:editId="328FF765">
            <wp:extent cx="5612130" cy="2154555"/>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2154555"/>
                    </a:xfrm>
                    <a:prstGeom prst="rect">
                      <a:avLst/>
                    </a:prstGeom>
                  </pic:spPr>
                </pic:pic>
              </a:graphicData>
            </a:graphic>
          </wp:inline>
        </w:drawing>
      </w:r>
    </w:p>
    <w:p w14:paraId="290582D7" w14:textId="77777777" w:rsidR="006A64EB" w:rsidRDefault="006A64EB" w:rsidP="00687B76">
      <w:pPr>
        <w:ind w:firstLine="0"/>
        <w:rPr>
          <w:b/>
          <w:bCs/>
          <w:lang w:val="es-ES"/>
        </w:rPr>
      </w:pPr>
    </w:p>
    <w:p w14:paraId="37A49A06" w14:textId="32B76C57" w:rsidR="00687B76" w:rsidRDefault="00687B76" w:rsidP="00687B76">
      <w:pPr>
        <w:ind w:firstLine="0"/>
        <w:rPr>
          <w:b/>
          <w:bCs/>
          <w:lang w:val="es-ES"/>
        </w:rPr>
      </w:pPr>
      <w:r>
        <w:rPr>
          <w:b/>
          <w:bCs/>
          <w:lang w:val="es-ES"/>
        </w:rPr>
        <w:t>Resultado de la prueba unitaria</w:t>
      </w:r>
    </w:p>
    <w:p w14:paraId="10298735" w14:textId="7EEC025B" w:rsidR="00CC7F7C" w:rsidRDefault="003466B5" w:rsidP="00687B76">
      <w:pPr>
        <w:ind w:firstLine="0"/>
        <w:rPr>
          <w:b/>
          <w:bCs/>
          <w:lang w:val="es-ES"/>
        </w:rPr>
      </w:pPr>
      <w:r>
        <w:rPr>
          <w:noProof/>
        </w:rPr>
        <w:drawing>
          <wp:inline distT="0" distB="0" distL="0" distR="0" wp14:anchorId="3F23686D" wp14:editId="0CF06ACE">
            <wp:extent cx="5612130" cy="1187450"/>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1187450"/>
                    </a:xfrm>
                    <a:prstGeom prst="rect">
                      <a:avLst/>
                    </a:prstGeom>
                  </pic:spPr>
                </pic:pic>
              </a:graphicData>
            </a:graphic>
          </wp:inline>
        </w:drawing>
      </w:r>
    </w:p>
    <w:p w14:paraId="3155B370" w14:textId="77777777" w:rsidR="003466B5" w:rsidRDefault="003466B5" w:rsidP="00687B76">
      <w:pPr>
        <w:ind w:firstLine="0"/>
        <w:rPr>
          <w:b/>
          <w:bCs/>
          <w:lang w:val="es-ES"/>
        </w:rPr>
      </w:pPr>
    </w:p>
    <w:p w14:paraId="6955F23B" w14:textId="77777777" w:rsidR="003466B5" w:rsidRPr="00687B76" w:rsidRDefault="003466B5" w:rsidP="00687B76">
      <w:pPr>
        <w:ind w:firstLine="0"/>
        <w:rPr>
          <w:b/>
          <w:bCs/>
          <w:lang w:val="es-ES"/>
        </w:rPr>
      </w:pPr>
    </w:p>
    <w:tbl>
      <w:tblPr>
        <w:tblStyle w:val="TableGrid"/>
        <w:tblW w:w="11019" w:type="dxa"/>
        <w:tblInd w:w="-1058" w:type="dxa"/>
        <w:tblLook w:val="04A0" w:firstRow="1" w:lastRow="0" w:firstColumn="1" w:lastColumn="0" w:noHBand="0" w:noVBand="1"/>
      </w:tblPr>
      <w:tblGrid>
        <w:gridCol w:w="1116"/>
        <w:gridCol w:w="955"/>
        <w:gridCol w:w="2455"/>
        <w:gridCol w:w="2625"/>
        <w:gridCol w:w="1410"/>
        <w:gridCol w:w="1410"/>
        <w:gridCol w:w="1048"/>
      </w:tblGrid>
      <w:tr w:rsidR="00B12379" w14:paraId="2B0E542E" w14:textId="77777777" w:rsidTr="00670DE9">
        <w:trPr>
          <w:trHeight w:val="564"/>
        </w:trPr>
        <w:tc>
          <w:tcPr>
            <w:tcW w:w="1116" w:type="dxa"/>
            <w:vAlign w:val="center"/>
          </w:tcPr>
          <w:p w14:paraId="16427D04" w14:textId="77777777" w:rsidR="00B12379" w:rsidRDefault="00B12379" w:rsidP="00670DE9">
            <w:pPr>
              <w:spacing w:line="240" w:lineRule="auto"/>
              <w:ind w:firstLine="0"/>
              <w:jc w:val="center"/>
              <w:rPr>
                <w:b/>
                <w:bCs/>
                <w:lang w:val="es-ES"/>
              </w:rPr>
            </w:pPr>
            <w:r>
              <w:rPr>
                <w:b/>
                <w:bCs/>
                <w:lang w:val="es-ES"/>
              </w:rPr>
              <w:lastRenderedPageBreak/>
              <w:t>ID de caso de prueba</w:t>
            </w:r>
          </w:p>
        </w:tc>
        <w:tc>
          <w:tcPr>
            <w:tcW w:w="955" w:type="dxa"/>
            <w:vAlign w:val="center"/>
          </w:tcPr>
          <w:p w14:paraId="0FC2C91D" w14:textId="77777777" w:rsidR="00B12379" w:rsidRDefault="00B12379" w:rsidP="00670DE9">
            <w:pPr>
              <w:spacing w:line="240" w:lineRule="auto"/>
              <w:ind w:firstLine="0"/>
              <w:jc w:val="center"/>
              <w:rPr>
                <w:b/>
                <w:bCs/>
                <w:lang w:val="es-ES"/>
              </w:rPr>
            </w:pPr>
            <w:r>
              <w:rPr>
                <w:b/>
                <w:bCs/>
                <w:lang w:val="es-ES"/>
              </w:rPr>
              <w:t>Caso de prueba</w:t>
            </w:r>
          </w:p>
        </w:tc>
        <w:tc>
          <w:tcPr>
            <w:tcW w:w="2455" w:type="dxa"/>
            <w:vAlign w:val="center"/>
          </w:tcPr>
          <w:p w14:paraId="3EAA1C07" w14:textId="77777777" w:rsidR="00B12379" w:rsidRDefault="00B12379" w:rsidP="00670DE9">
            <w:pPr>
              <w:spacing w:line="240" w:lineRule="auto"/>
              <w:ind w:firstLine="0"/>
              <w:jc w:val="center"/>
              <w:rPr>
                <w:b/>
                <w:bCs/>
                <w:lang w:val="es-ES"/>
              </w:rPr>
            </w:pPr>
            <w:r>
              <w:rPr>
                <w:b/>
                <w:bCs/>
                <w:lang w:val="es-ES"/>
              </w:rPr>
              <w:t>Método o función</w:t>
            </w:r>
          </w:p>
        </w:tc>
        <w:tc>
          <w:tcPr>
            <w:tcW w:w="2625" w:type="dxa"/>
            <w:vAlign w:val="center"/>
          </w:tcPr>
          <w:p w14:paraId="1F01FEC1" w14:textId="77777777" w:rsidR="00B12379" w:rsidRDefault="00B12379" w:rsidP="00670DE9">
            <w:pPr>
              <w:spacing w:line="240" w:lineRule="auto"/>
              <w:ind w:firstLine="0"/>
              <w:jc w:val="center"/>
              <w:rPr>
                <w:b/>
                <w:bCs/>
                <w:lang w:val="es-ES"/>
              </w:rPr>
            </w:pPr>
            <w:r>
              <w:rPr>
                <w:b/>
                <w:bCs/>
                <w:lang w:val="es-ES"/>
              </w:rPr>
              <w:t>Datos de Prueba</w:t>
            </w:r>
          </w:p>
        </w:tc>
        <w:tc>
          <w:tcPr>
            <w:tcW w:w="1410" w:type="dxa"/>
            <w:vAlign w:val="center"/>
          </w:tcPr>
          <w:p w14:paraId="2A96ED29" w14:textId="77777777" w:rsidR="00B12379" w:rsidRDefault="00B12379" w:rsidP="00670DE9">
            <w:pPr>
              <w:spacing w:line="240" w:lineRule="auto"/>
              <w:ind w:firstLine="0"/>
              <w:jc w:val="center"/>
              <w:rPr>
                <w:b/>
                <w:bCs/>
                <w:lang w:val="es-ES"/>
              </w:rPr>
            </w:pPr>
            <w:r>
              <w:rPr>
                <w:b/>
                <w:bCs/>
                <w:lang w:val="es-ES"/>
              </w:rPr>
              <w:t>Resultados esperados</w:t>
            </w:r>
          </w:p>
        </w:tc>
        <w:tc>
          <w:tcPr>
            <w:tcW w:w="1410" w:type="dxa"/>
            <w:vAlign w:val="center"/>
          </w:tcPr>
          <w:p w14:paraId="7B14F676" w14:textId="77777777" w:rsidR="00B12379" w:rsidRDefault="00B12379" w:rsidP="00670DE9">
            <w:pPr>
              <w:spacing w:line="240" w:lineRule="auto"/>
              <w:ind w:firstLine="0"/>
              <w:jc w:val="center"/>
              <w:rPr>
                <w:b/>
                <w:bCs/>
                <w:lang w:val="es-ES"/>
              </w:rPr>
            </w:pPr>
            <w:r>
              <w:rPr>
                <w:b/>
                <w:bCs/>
                <w:lang w:val="es-ES"/>
              </w:rPr>
              <w:t>Resultados Obtenidos</w:t>
            </w:r>
          </w:p>
        </w:tc>
        <w:tc>
          <w:tcPr>
            <w:tcW w:w="1048" w:type="dxa"/>
            <w:vAlign w:val="center"/>
          </w:tcPr>
          <w:p w14:paraId="6E401263" w14:textId="77777777" w:rsidR="00B12379" w:rsidRDefault="00B12379" w:rsidP="00670DE9">
            <w:pPr>
              <w:spacing w:line="240" w:lineRule="auto"/>
              <w:ind w:firstLine="0"/>
              <w:jc w:val="center"/>
              <w:rPr>
                <w:b/>
                <w:bCs/>
                <w:lang w:val="es-ES"/>
              </w:rPr>
            </w:pPr>
            <w:r>
              <w:rPr>
                <w:b/>
                <w:bCs/>
                <w:lang w:val="es-ES"/>
              </w:rPr>
              <w:t>Estado</w:t>
            </w:r>
          </w:p>
        </w:tc>
      </w:tr>
      <w:tr w:rsidR="00B12379" w14:paraId="5ECD6C1B" w14:textId="77777777" w:rsidTr="00670DE9">
        <w:trPr>
          <w:trHeight w:val="277"/>
        </w:trPr>
        <w:tc>
          <w:tcPr>
            <w:tcW w:w="1116" w:type="dxa"/>
            <w:vAlign w:val="center"/>
          </w:tcPr>
          <w:p w14:paraId="5FC0380F" w14:textId="37A2FB6E" w:rsidR="00B12379" w:rsidRPr="009A277B" w:rsidRDefault="00B12379" w:rsidP="00670DE9">
            <w:pPr>
              <w:spacing w:line="240" w:lineRule="auto"/>
              <w:ind w:firstLine="0"/>
              <w:jc w:val="center"/>
              <w:rPr>
                <w:lang w:val="es-ES"/>
              </w:rPr>
            </w:pPr>
            <w:r>
              <w:rPr>
                <w:lang w:val="es-ES"/>
              </w:rPr>
              <w:t>PU – VL - 001</w:t>
            </w:r>
          </w:p>
        </w:tc>
        <w:tc>
          <w:tcPr>
            <w:tcW w:w="955" w:type="dxa"/>
            <w:vAlign w:val="center"/>
          </w:tcPr>
          <w:p w14:paraId="6C337EFF" w14:textId="77777777" w:rsidR="00B12379" w:rsidRPr="009A277B" w:rsidRDefault="00B12379" w:rsidP="00670DE9">
            <w:pPr>
              <w:spacing w:line="240" w:lineRule="auto"/>
              <w:ind w:firstLine="0"/>
              <w:jc w:val="center"/>
              <w:rPr>
                <w:lang w:val="es-ES"/>
              </w:rPr>
            </w:pPr>
            <w:r>
              <w:rPr>
                <w:lang w:val="es-ES"/>
              </w:rPr>
              <w:t>1</w:t>
            </w:r>
          </w:p>
        </w:tc>
        <w:tc>
          <w:tcPr>
            <w:tcW w:w="2455" w:type="dxa"/>
            <w:vAlign w:val="center"/>
          </w:tcPr>
          <w:p w14:paraId="0E9BFDE4" w14:textId="6E239315" w:rsidR="00B12379" w:rsidRPr="009A277B" w:rsidRDefault="00B12379" w:rsidP="00670DE9">
            <w:pPr>
              <w:spacing w:line="240" w:lineRule="auto"/>
              <w:ind w:firstLine="0"/>
              <w:jc w:val="center"/>
              <w:rPr>
                <w:lang w:val="es-ES"/>
              </w:rPr>
            </w:pPr>
            <w:proofErr w:type="spellStart"/>
            <w:r>
              <w:rPr>
                <w:lang w:val="es-ES"/>
              </w:rPr>
              <w:t>testVerificarLogin</w:t>
            </w:r>
            <w:proofErr w:type="spellEnd"/>
          </w:p>
        </w:tc>
        <w:tc>
          <w:tcPr>
            <w:tcW w:w="2625" w:type="dxa"/>
            <w:vAlign w:val="center"/>
          </w:tcPr>
          <w:p w14:paraId="1167D40B" w14:textId="0709CF2B" w:rsidR="00B12379" w:rsidRPr="009A277B" w:rsidRDefault="00B12379" w:rsidP="00670DE9">
            <w:pPr>
              <w:spacing w:line="240" w:lineRule="auto"/>
              <w:ind w:firstLine="0"/>
              <w:jc w:val="center"/>
              <w:rPr>
                <w:lang w:val="es-ES"/>
              </w:rPr>
            </w:pPr>
            <w:r>
              <w:rPr>
                <w:lang w:val="es-ES"/>
              </w:rPr>
              <w:t>8-</w:t>
            </w:r>
            <w:r w:rsidR="006868FC">
              <w:rPr>
                <w:lang w:val="es-ES"/>
              </w:rPr>
              <w:t>000-0001</w:t>
            </w:r>
            <w:r>
              <w:rPr>
                <w:lang w:val="es-ES"/>
              </w:rPr>
              <w:t xml:space="preserve">, </w:t>
            </w:r>
            <w:r w:rsidR="006868FC">
              <w:rPr>
                <w:lang w:val="es-ES"/>
              </w:rPr>
              <w:t>Clave321</w:t>
            </w:r>
          </w:p>
        </w:tc>
        <w:tc>
          <w:tcPr>
            <w:tcW w:w="1410" w:type="dxa"/>
            <w:vAlign w:val="center"/>
          </w:tcPr>
          <w:p w14:paraId="573E7705" w14:textId="77777777" w:rsidR="00B12379" w:rsidRPr="009A277B" w:rsidRDefault="00B12379" w:rsidP="00670DE9">
            <w:pPr>
              <w:spacing w:line="240" w:lineRule="auto"/>
              <w:ind w:firstLine="0"/>
              <w:jc w:val="center"/>
              <w:rPr>
                <w:lang w:val="es-ES"/>
              </w:rPr>
            </w:pPr>
            <w:r>
              <w:rPr>
                <w:lang w:val="es-ES"/>
              </w:rPr>
              <w:t>True</w:t>
            </w:r>
          </w:p>
        </w:tc>
        <w:tc>
          <w:tcPr>
            <w:tcW w:w="1410" w:type="dxa"/>
            <w:vAlign w:val="center"/>
          </w:tcPr>
          <w:p w14:paraId="1268F088" w14:textId="77777777" w:rsidR="00B12379" w:rsidRPr="009A277B" w:rsidRDefault="00B12379" w:rsidP="00670DE9">
            <w:pPr>
              <w:spacing w:line="240" w:lineRule="auto"/>
              <w:ind w:firstLine="0"/>
              <w:jc w:val="center"/>
              <w:rPr>
                <w:lang w:val="es-ES"/>
              </w:rPr>
            </w:pPr>
            <w:r>
              <w:rPr>
                <w:lang w:val="es-ES"/>
              </w:rPr>
              <w:t>True</w:t>
            </w:r>
          </w:p>
        </w:tc>
        <w:tc>
          <w:tcPr>
            <w:tcW w:w="1048" w:type="dxa"/>
            <w:vAlign w:val="center"/>
          </w:tcPr>
          <w:p w14:paraId="5EE05298" w14:textId="2C333F1B" w:rsidR="00B12379" w:rsidRPr="009A277B" w:rsidRDefault="00B12379" w:rsidP="00670DE9">
            <w:pPr>
              <w:spacing w:line="240" w:lineRule="auto"/>
              <w:ind w:firstLine="0"/>
              <w:jc w:val="center"/>
              <w:rPr>
                <w:lang w:val="es-ES"/>
              </w:rPr>
            </w:pPr>
            <w:r>
              <w:rPr>
                <w:lang w:val="es-ES"/>
              </w:rPr>
              <w:t>Exitoso</w:t>
            </w:r>
          </w:p>
        </w:tc>
      </w:tr>
      <w:tr w:rsidR="00B12379" w14:paraId="3DDB5207" w14:textId="77777777" w:rsidTr="00670DE9">
        <w:trPr>
          <w:trHeight w:val="277"/>
        </w:trPr>
        <w:tc>
          <w:tcPr>
            <w:tcW w:w="1116" w:type="dxa"/>
            <w:vAlign w:val="center"/>
          </w:tcPr>
          <w:p w14:paraId="09B92E50" w14:textId="17CE519A" w:rsidR="00B12379" w:rsidRPr="009A277B" w:rsidRDefault="00B12379" w:rsidP="00670DE9">
            <w:pPr>
              <w:spacing w:line="240" w:lineRule="auto"/>
              <w:ind w:firstLine="0"/>
              <w:jc w:val="center"/>
              <w:rPr>
                <w:lang w:val="es-ES"/>
              </w:rPr>
            </w:pPr>
            <w:r>
              <w:rPr>
                <w:lang w:val="es-ES"/>
              </w:rPr>
              <w:t>PU – VL- 002</w:t>
            </w:r>
          </w:p>
        </w:tc>
        <w:tc>
          <w:tcPr>
            <w:tcW w:w="955" w:type="dxa"/>
            <w:vAlign w:val="center"/>
          </w:tcPr>
          <w:p w14:paraId="2032791F" w14:textId="77777777" w:rsidR="00B12379" w:rsidRPr="009A277B" w:rsidRDefault="00B12379" w:rsidP="00670DE9">
            <w:pPr>
              <w:spacing w:line="240" w:lineRule="auto"/>
              <w:ind w:firstLine="0"/>
              <w:jc w:val="center"/>
              <w:rPr>
                <w:lang w:val="es-ES"/>
              </w:rPr>
            </w:pPr>
            <w:r>
              <w:rPr>
                <w:lang w:val="es-ES"/>
              </w:rPr>
              <w:t>2</w:t>
            </w:r>
          </w:p>
        </w:tc>
        <w:tc>
          <w:tcPr>
            <w:tcW w:w="2455" w:type="dxa"/>
            <w:vAlign w:val="center"/>
          </w:tcPr>
          <w:p w14:paraId="4B5D6DBB" w14:textId="53F5C1BE" w:rsidR="00B12379" w:rsidRPr="009A277B" w:rsidRDefault="00B12379" w:rsidP="00670DE9">
            <w:pPr>
              <w:spacing w:line="240" w:lineRule="auto"/>
              <w:ind w:firstLine="0"/>
              <w:jc w:val="center"/>
              <w:rPr>
                <w:lang w:val="es-ES"/>
              </w:rPr>
            </w:pPr>
            <w:proofErr w:type="spellStart"/>
            <w:r>
              <w:rPr>
                <w:lang w:val="es-ES"/>
              </w:rPr>
              <w:t>testVerificarLogin</w:t>
            </w:r>
            <w:proofErr w:type="spellEnd"/>
          </w:p>
        </w:tc>
        <w:tc>
          <w:tcPr>
            <w:tcW w:w="2625" w:type="dxa"/>
            <w:vAlign w:val="center"/>
          </w:tcPr>
          <w:p w14:paraId="5A47861C" w14:textId="4134064E" w:rsidR="00B12379" w:rsidRPr="009A277B" w:rsidRDefault="006868FC" w:rsidP="00670DE9">
            <w:pPr>
              <w:spacing w:line="240" w:lineRule="auto"/>
              <w:ind w:firstLine="0"/>
              <w:jc w:val="center"/>
              <w:rPr>
                <w:lang w:val="es-ES"/>
              </w:rPr>
            </w:pPr>
            <w:r>
              <w:rPr>
                <w:lang w:val="es-ES"/>
              </w:rPr>
              <w:t>8-000-0001, 1234567</w:t>
            </w:r>
          </w:p>
        </w:tc>
        <w:tc>
          <w:tcPr>
            <w:tcW w:w="1410" w:type="dxa"/>
            <w:vAlign w:val="center"/>
          </w:tcPr>
          <w:p w14:paraId="04F0BE96" w14:textId="77777777" w:rsidR="00B12379" w:rsidRPr="009A277B" w:rsidRDefault="00B12379" w:rsidP="00670DE9">
            <w:pPr>
              <w:spacing w:line="240" w:lineRule="auto"/>
              <w:ind w:firstLine="0"/>
              <w:jc w:val="center"/>
              <w:rPr>
                <w:lang w:val="es-ES"/>
              </w:rPr>
            </w:pPr>
            <w:r>
              <w:rPr>
                <w:lang w:val="es-ES"/>
              </w:rPr>
              <w:t>False</w:t>
            </w:r>
          </w:p>
        </w:tc>
        <w:tc>
          <w:tcPr>
            <w:tcW w:w="1410" w:type="dxa"/>
            <w:vAlign w:val="center"/>
          </w:tcPr>
          <w:p w14:paraId="22CC2EE0" w14:textId="77777777" w:rsidR="00B12379" w:rsidRPr="009A277B" w:rsidRDefault="00B12379" w:rsidP="00670DE9">
            <w:pPr>
              <w:spacing w:line="240" w:lineRule="auto"/>
              <w:ind w:firstLine="0"/>
              <w:jc w:val="center"/>
              <w:rPr>
                <w:lang w:val="es-ES"/>
              </w:rPr>
            </w:pPr>
            <w:r>
              <w:rPr>
                <w:lang w:val="es-ES"/>
              </w:rPr>
              <w:t>False</w:t>
            </w:r>
          </w:p>
        </w:tc>
        <w:tc>
          <w:tcPr>
            <w:tcW w:w="1048" w:type="dxa"/>
            <w:vAlign w:val="center"/>
          </w:tcPr>
          <w:p w14:paraId="0E2F0B90" w14:textId="4508B564" w:rsidR="00B12379" w:rsidRPr="009A277B" w:rsidRDefault="00B12379" w:rsidP="00670DE9">
            <w:pPr>
              <w:spacing w:line="240" w:lineRule="auto"/>
              <w:ind w:firstLine="0"/>
              <w:jc w:val="center"/>
              <w:rPr>
                <w:lang w:val="es-ES"/>
              </w:rPr>
            </w:pPr>
            <w:r>
              <w:rPr>
                <w:lang w:val="es-ES"/>
              </w:rPr>
              <w:t>Exitoso</w:t>
            </w:r>
          </w:p>
        </w:tc>
      </w:tr>
    </w:tbl>
    <w:p w14:paraId="40132F1B" w14:textId="14CC194E" w:rsidR="00F502C4" w:rsidRPr="00F502C4" w:rsidRDefault="006868FC" w:rsidP="00F502C4">
      <w:pPr>
        <w:ind w:firstLine="0"/>
        <w:rPr>
          <w:lang w:val="es-ES"/>
        </w:rPr>
      </w:pPr>
      <w:r>
        <w:rPr>
          <w:lang w:val="es-ES"/>
        </w:rPr>
        <w:tab/>
      </w:r>
    </w:p>
    <w:p w14:paraId="3A49626D" w14:textId="6B3F618E" w:rsidR="006868FC" w:rsidRDefault="006868FC" w:rsidP="006868FC">
      <w:pPr>
        <w:pStyle w:val="Heading1"/>
        <w:rPr>
          <w:lang w:val="es-ES"/>
        </w:rPr>
      </w:pPr>
      <w:bookmarkStart w:id="82" w:name="_Toc90609667"/>
      <w:r>
        <w:rPr>
          <w:lang w:val="es-ES"/>
        </w:rPr>
        <w:t xml:space="preserve">Clase </w:t>
      </w:r>
      <w:proofErr w:type="spellStart"/>
      <w:r w:rsidR="003A13AC">
        <w:rPr>
          <w:lang w:val="es-ES"/>
        </w:rPr>
        <w:t>PacienteControllerTest</w:t>
      </w:r>
      <w:bookmarkEnd w:id="82"/>
      <w:proofErr w:type="spellEnd"/>
    </w:p>
    <w:p w14:paraId="70AE3BD9" w14:textId="7AA8C5BE" w:rsidR="001F3500" w:rsidRDefault="00811A69" w:rsidP="0050781D">
      <w:pPr>
        <w:pStyle w:val="Heading2"/>
      </w:pPr>
      <w:bookmarkStart w:id="83" w:name="_Toc90609668"/>
      <w:r>
        <w:t xml:space="preserve">Método </w:t>
      </w:r>
      <w:proofErr w:type="spellStart"/>
      <w:r w:rsidRPr="007F1859">
        <w:t>test</w:t>
      </w:r>
      <w:bookmarkEnd w:id="83"/>
      <w:r w:rsidR="007F1859" w:rsidRPr="007F1859">
        <w:t>validar</w:t>
      </w:r>
      <w:r w:rsidR="00C4451E" w:rsidRPr="007F1859">
        <w:t>Email</w:t>
      </w:r>
      <w:proofErr w:type="spellEnd"/>
    </w:p>
    <w:p w14:paraId="181EC5C5" w14:textId="2BDEA6B8" w:rsidR="00811A69" w:rsidRPr="005C5859" w:rsidRDefault="004B3D5F" w:rsidP="00811A69">
      <w:pPr>
        <w:rPr>
          <w:lang w:val="es-ES"/>
        </w:rPr>
      </w:pPr>
      <w:r w:rsidRPr="004B3D5F">
        <w:rPr>
          <w:b/>
          <w:bCs/>
          <w:lang w:val="es-ES"/>
        </w:rPr>
        <w:t>Objetivos:</w:t>
      </w:r>
      <w:r>
        <w:rPr>
          <w:b/>
          <w:bCs/>
          <w:lang w:val="es-ES"/>
        </w:rPr>
        <w:t xml:space="preserve"> </w:t>
      </w:r>
      <w:r w:rsidR="005C5859">
        <w:rPr>
          <w:lang w:val="es-ES"/>
        </w:rPr>
        <w:t xml:space="preserve">Se debe validar que todos los emails introducidos en la página </w:t>
      </w:r>
      <w:r w:rsidR="008B4B4C">
        <w:rPr>
          <w:lang w:val="es-ES"/>
        </w:rPr>
        <w:t>sigan las normas regulares, es decir, deben poseer al menos un @ y un dominio final, sea .com. net, etc.</w:t>
      </w:r>
      <w:r w:rsidR="009F66AE">
        <w:rPr>
          <w:lang w:val="es-ES"/>
        </w:rPr>
        <w:t xml:space="preserve"> Además, no puede aceptar cadenas vacías</w:t>
      </w:r>
    </w:p>
    <w:p w14:paraId="5E266033" w14:textId="6A4AD43D" w:rsidR="00C04444" w:rsidRPr="00C04444" w:rsidRDefault="009F66AE" w:rsidP="00811A69">
      <w:pPr>
        <w:rPr>
          <w:b/>
          <w:bCs/>
          <w:lang w:val="es-ES"/>
        </w:rPr>
      </w:pPr>
      <w:proofErr w:type="spellStart"/>
      <w:r w:rsidRPr="009F66AE">
        <w:rPr>
          <w:b/>
          <w:bCs/>
          <w:u w:val="single"/>
          <w:lang w:val="es-ES"/>
        </w:rPr>
        <w:t>Codigo</w:t>
      </w:r>
      <w:proofErr w:type="spellEnd"/>
      <w:r w:rsidRPr="009F66AE">
        <w:rPr>
          <w:b/>
          <w:bCs/>
          <w:lang w:val="es-ES"/>
        </w:rPr>
        <w:t>:</w:t>
      </w:r>
    </w:p>
    <w:p w14:paraId="70DEB75E" w14:textId="1FD2DBCD" w:rsidR="008B4B4C" w:rsidRPr="005C5859" w:rsidRDefault="00C04444" w:rsidP="00811A69">
      <w:pPr>
        <w:rPr>
          <w:lang w:val="es-ES"/>
        </w:rPr>
      </w:pPr>
      <w:r>
        <w:rPr>
          <w:noProof/>
        </w:rPr>
        <w:drawing>
          <wp:inline distT="0" distB="0" distL="0" distR="0" wp14:anchorId="77470F7A" wp14:editId="7C29AA83">
            <wp:extent cx="4772025" cy="19145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72025" cy="1914525"/>
                    </a:xfrm>
                    <a:prstGeom prst="rect">
                      <a:avLst/>
                    </a:prstGeom>
                  </pic:spPr>
                </pic:pic>
              </a:graphicData>
            </a:graphic>
          </wp:inline>
        </w:drawing>
      </w:r>
    </w:p>
    <w:p w14:paraId="1A40C23A" w14:textId="04FB49AF" w:rsidR="00C04444" w:rsidRPr="00085F33" w:rsidRDefault="00C04444" w:rsidP="00811A69">
      <w:pPr>
        <w:rPr>
          <w:lang w:val="es-ES"/>
        </w:rPr>
      </w:pPr>
      <w:r w:rsidRPr="00C04444">
        <w:rPr>
          <w:b/>
          <w:bCs/>
          <w:lang w:val="es-ES"/>
        </w:rPr>
        <w:t>Método de prueba asociado:</w:t>
      </w:r>
      <w:r w:rsidR="00085F33">
        <w:rPr>
          <w:b/>
          <w:bCs/>
          <w:lang w:val="es-ES"/>
        </w:rPr>
        <w:t xml:space="preserve"> </w:t>
      </w:r>
      <w:proofErr w:type="spellStart"/>
      <w:r w:rsidR="00085F33">
        <w:rPr>
          <w:lang w:val="es-ES"/>
        </w:rPr>
        <w:t>testValidarEmail</w:t>
      </w:r>
      <w:proofErr w:type="spellEnd"/>
    </w:p>
    <w:p w14:paraId="583AF31C" w14:textId="67FA645E" w:rsidR="00C04444" w:rsidRPr="005C5859" w:rsidRDefault="001D085B" w:rsidP="004211A2">
      <w:pPr>
        <w:ind w:firstLine="0"/>
        <w:jc w:val="center"/>
        <w:rPr>
          <w:lang w:val="es-ES"/>
        </w:rPr>
      </w:pPr>
      <w:r>
        <w:rPr>
          <w:noProof/>
        </w:rPr>
        <w:drawing>
          <wp:inline distT="0" distB="0" distL="0" distR="0" wp14:anchorId="7F279464" wp14:editId="69482750">
            <wp:extent cx="5612130" cy="1450975"/>
            <wp:effectExtent l="0" t="0" r="762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1450975"/>
                    </a:xfrm>
                    <a:prstGeom prst="rect">
                      <a:avLst/>
                    </a:prstGeom>
                  </pic:spPr>
                </pic:pic>
              </a:graphicData>
            </a:graphic>
          </wp:inline>
        </w:drawing>
      </w:r>
    </w:p>
    <w:p w14:paraId="22282A34" w14:textId="77777777" w:rsidR="00085F33" w:rsidRDefault="00085F33" w:rsidP="00085F33">
      <w:pPr>
        <w:ind w:firstLine="0"/>
        <w:rPr>
          <w:lang w:val="es-ES"/>
        </w:rPr>
      </w:pPr>
    </w:p>
    <w:p w14:paraId="494BC607" w14:textId="6F311159" w:rsidR="00085F33" w:rsidRDefault="00085F33" w:rsidP="00085F33">
      <w:pPr>
        <w:ind w:firstLine="708"/>
        <w:rPr>
          <w:lang w:val="es-ES"/>
        </w:rPr>
      </w:pPr>
      <w:r>
        <w:rPr>
          <w:b/>
          <w:bCs/>
          <w:lang w:val="es-ES"/>
        </w:rPr>
        <w:t xml:space="preserve">Proveedor de datos: </w:t>
      </w:r>
      <w:r w:rsidR="004F4712">
        <w:rPr>
          <w:lang w:val="es-ES"/>
        </w:rPr>
        <w:t xml:space="preserve">Email </w:t>
      </w:r>
      <w:proofErr w:type="spellStart"/>
      <w:r w:rsidR="004F4712">
        <w:rPr>
          <w:lang w:val="es-ES"/>
        </w:rPr>
        <w:t>provider</w:t>
      </w:r>
      <w:proofErr w:type="spellEnd"/>
    </w:p>
    <w:p w14:paraId="11E33805" w14:textId="2EE4CC07" w:rsidR="004F4712" w:rsidRPr="004F4712" w:rsidRDefault="00F77D71" w:rsidP="00F77D71">
      <w:pPr>
        <w:ind w:firstLine="0"/>
        <w:jc w:val="center"/>
        <w:rPr>
          <w:lang w:val="es-ES"/>
        </w:rPr>
      </w:pPr>
      <w:r>
        <w:rPr>
          <w:noProof/>
        </w:rPr>
        <w:lastRenderedPageBreak/>
        <w:drawing>
          <wp:inline distT="0" distB="0" distL="0" distR="0" wp14:anchorId="1A740010" wp14:editId="77163F6E">
            <wp:extent cx="5612130" cy="1279525"/>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1279525"/>
                    </a:xfrm>
                    <a:prstGeom prst="rect">
                      <a:avLst/>
                    </a:prstGeom>
                  </pic:spPr>
                </pic:pic>
              </a:graphicData>
            </a:graphic>
          </wp:inline>
        </w:drawing>
      </w:r>
    </w:p>
    <w:p w14:paraId="433AE951" w14:textId="77777777" w:rsidR="00F77D71" w:rsidRDefault="00F77D71" w:rsidP="00F77D71">
      <w:pPr>
        <w:ind w:firstLine="0"/>
        <w:rPr>
          <w:lang w:val="es-ES"/>
        </w:rPr>
      </w:pPr>
    </w:p>
    <w:p w14:paraId="44D6F535" w14:textId="4B8577AB" w:rsidR="00F77D71" w:rsidRDefault="00F77D71" w:rsidP="00F77D71">
      <w:pPr>
        <w:ind w:firstLine="0"/>
        <w:rPr>
          <w:b/>
          <w:bCs/>
          <w:lang w:val="es-ES"/>
        </w:rPr>
      </w:pPr>
      <w:r>
        <w:rPr>
          <w:b/>
          <w:bCs/>
          <w:lang w:val="es-ES"/>
        </w:rPr>
        <w:t>Resultado de la prueba unitaria.</w:t>
      </w:r>
    </w:p>
    <w:p w14:paraId="2B6A9EE7" w14:textId="244B4CF1" w:rsidR="009F66AE" w:rsidRDefault="009F66AE" w:rsidP="00F77D71">
      <w:pPr>
        <w:ind w:firstLine="0"/>
        <w:rPr>
          <w:b/>
          <w:bCs/>
          <w:lang w:val="es-ES"/>
        </w:rPr>
      </w:pPr>
      <w:r>
        <w:rPr>
          <w:noProof/>
        </w:rPr>
        <w:drawing>
          <wp:inline distT="0" distB="0" distL="0" distR="0" wp14:anchorId="77D37B8F" wp14:editId="266AFBE5">
            <wp:extent cx="5612130" cy="1261745"/>
            <wp:effectExtent l="0" t="0" r="762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1261745"/>
                    </a:xfrm>
                    <a:prstGeom prst="rect">
                      <a:avLst/>
                    </a:prstGeom>
                  </pic:spPr>
                </pic:pic>
              </a:graphicData>
            </a:graphic>
          </wp:inline>
        </w:drawing>
      </w:r>
    </w:p>
    <w:tbl>
      <w:tblPr>
        <w:tblStyle w:val="TableGrid"/>
        <w:tblW w:w="11019" w:type="dxa"/>
        <w:tblInd w:w="-1058" w:type="dxa"/>
        <w:tblLook w:val="04A0" w:firstRow="1" w:lastRow="0" w:firstColumn="1" w:lastColumn="0" w:noHBand="0" w:noVBand="1"/>
      </w:tblPr>
      <w:tblGrid>
        <w:gridCol w:w="1116"/>
        <w:gridCol w:w="955"/>
        <w:gridCol w:w="2455"/>
        <w:gridCol w:w="2625"/>
        <w:gridCol w:w="1410"/>
        <w:gridCol w:w="1410"/>
        <w:gridCol w:w="1048"/>
      </w:tblGrid>
      <w:tr w:rsidR="009F66AE" w14:paraId="7FD80DD7" w14:textId="77777777" w:rsidTr="000E3813">
        <w:trPr>
          <w:trHeight w:val="564"/>
        </w:trPr>
        <w:tc>
          <w:tcPr>
            <w:tcW w:w="1116" w:type="dxa"/>
            <w:vAlign w:val="center"/>
          </w:tcPr>
          <w:p w14:paraId="542AC7B8" w14:textId="77777777" w:rsidR="009F66AE" w:rsidRDefault="009F66AE" w:rsidP="000E3813">
            <w:pPr>
              <w:spacing w:line="240" w:lineRule="auto"/>
              <w:ind w:firstLine="0"/>
              <w:jc w:val="center"/>
              <w:rPr>
                <w:b/>
                <w:bCs/>
                <w:lang w:val="es-ES"/>
              </w:rPr>
            </w:pPr>
            <w:r>
              <w:rPr>
                <w:b/>
                <w:bCs/>
                <w:lang w:val="es-ES"/>
              </w:rPr>
              <w:t>ID de caso de prueba</w:t>
            </w:r>
          </w:p>
        </w:tc>
        <w:tc>
          <w:tcPr>
            <w:tcW w:w="955" w:type="dxa"/>
            <w:vAlign w:val="center"/>
          </w:tcPr>
          <w:p w14:paraId="083CBA62" w14:textId="77777777" w:rsidR="009F66AE" w:rsidRDefault="009F66AE" w:rsidP="000E3813">
            <w:pPr>
              <w:spacing w:line="240" w:lineRule="auto"/>
              <w:ind w:firstLine="0"/>
              <w:jc w:val="center"/>
              <w:rPr>
                <w:b/>
                <w:bCs/>
                <w:lang w:val="es-ES"/>
              </w:rPr>
            </w:pPr>
            <w:r>
              <w:rPr>
                <w:b/>
                <w:bCs/>
                <w:lang w:val="es-ES"/>
              </w:rPr>
              <w:t>Caso de prueba</w:t>
            </w:r>
          </w:p>
        </w:tc>
        <w:tc>
          <w:tcPr>
            <w:tcW w:w="2455" w:type="dxa"/>
            <w:vAlign w:val="center"/>
          </w:tcPr>
          <w:p w14:paraId="1CC70198" w14:textId="77777777" w:rsidR="009F66AE" w:rsidRDefault="009F66AE" w:rsidP="000E3813">
            <w:pPr>
              <w:spacing w:line="240" w:lineRule="auto"/>
              <w:ind w:firstLine="0"/>
              <w:jc w:val="center"/>
              <w:rPr>
                <w:b/>
                <w:bCs/>
                <w:lang w:val="es-ES"/>
              </w:rPr>
            </w:pPr>
            <w:r>
              <w:rPr>
                <w:b/>
                <w:bCs/>
                <w:lang w:val="es-ES"/>
              </w:rPr>
              <w:t>Método o función</w:t>
            </w:r>
          </w:p>
        </w:tc>
        <w:tc>
          <w:tcPr>
            <w:tcW w:w="2625" w:type="dxa"/>
            <w:vAlign w:val="center"/>
          </w:tcPr>
          <w:p w14:paraId="1994DC58" w14:textId="77777777" w:rsidR="009F66AE" w:rsidRDefault="009F66AE" w:rsidP="000E3813">
            <w:pPr>
              <w:spacing w:line="240" w:lineRule="auto"/>
              <w:ind w:firstLine="0"/>
              <w:jc w:val="center"/>
              <w:rPr>
                <w:b/>
                <w:bCs/>
                <w:lang w:val="es-ES"/>
              </w:rPr>
            </w:pPr>
            <w:r>
              <w:rPr>
                <w:b/>
                <w:bCs/>
                <w:lang w:val="es-ES"/>
              </w:rPr>
              <w:t>Datos de Prueba</w:t>
            </w:r>
          </w:p>
        </w:tc>
        <w:tc>
          <w:tcPr>
            <w:tcW w:w="1410" w:type="dxa"/>
            <w:vAlign w:val="center"/>
          </w:tcPr>
          <w:p w14:paraId="7ED5D150" w14:textId="77777777" w:rsidR="009F66AE" w:rsidRDefault="009F66AE" w:rsidP="000E3813">
            <w:pPr>
              <w:spacing w:line="240" w:lineRule="auto"/>
              <w:ind w:firstLine="0"/>
              <w:jc w:val="center"/>
              <w:rPr>
                <w:b/>
                <w:bCs/>
                <w:lang w:val="es-ES"/>
              </w:rPr>
            </w:pPr>
            <w:r>
              <w:rPr>
                <w:b/>
                <w:bCs/>
                <w:lang w:val="es-ES"/>
              </w:rPr>
              <w:t>Resultados esperados</w:t>
            </w:r>
          </w:p>
        </w:tc>
        <w:tc>
          <w:tcPr>
            <w:tcW w:w="1410" w:type="dxa"/>
            <w:vAlign w:val="center"/>
          </w:tcPr>
          <w:p w14:paraId="6BCBF6DA" w14:textId="77777777" w:rsidR="009F66AE" w:rsidRDefault="009F66AE" w:rsidP="000E3813">
            <w:pPr>
              <w:spacing w:line="240" w:lineRule="auto"/>
              <w:ind w:firstLine="0"/>
              <w:jc w:val="center"/>
              <w:rPr>
                <w:b/>
                <w:bCs/>
                <w:lang w:val="es-ES"/>
              </w:rPr>
            </w:pPr>
            <w:r>
              <w:rPr>
                <w:b/>
                <w:bCs/>
                <w:lang w:val="es-ES"/>
              </w:rPr>
              <w:t>Resultados Obtenidos</w:t>
            </w:r>
          </w:p>
        </w:tc>
        <w:tc>
          <w:tcPr>
            <w:tcW w:w="1048" w:type="dxa"/>
            <w:vAlign w:val="center"/>
          </w:tcPr>
          <w:p w14:paraId="0AC9EEBA" w14:textId="77777777" w:rsidR="009F66AE" w:rsidRDefault="009F66AE" w:rsidP="000E3813">
            <w:pPr>
              <w:spacing w:line="240" w:lineRule="auto"/>
              <w:ind w:firstLine="0"/>
              <w:jc w:val="center"/>
              <w:rPr>
                <w:b/>
                <w:bCs/>
                <w:lang w:val="es-ES"/>
              </w:rPr>
            </w:pPr>
            <w:r>
              <w:rPr>
                <w:b/>
                <w:bCs/>
                <w:lang w:val="es-ES"/>
              </w:rPr>
              <w:t>Estado</w:t>
            </w:r>
          </w:p>
        </w:tc>
      </w:tr>
      <w:tr w:rsidR="009F66AE" w14:paraId="4665D88B" w14:textId="77777777" w:rsidTr="000E3813">
        <w:trPr>
          <w:trHeight w:val="277"/>
        </w:trPr>
        <w:tc>
          <w:tcPr>
            <w:tcW w:w="1116" w:type="dxa"/>
            <w:vAlign w:val="center"/>
          </w:tcPr>
          <w:p w14:paraId="1E97DAC2" w14:textId="12EAACD6" w:rsidR="009F66AE" w:rsidRPr="009A277B" w:rsidRDefault="009F66AE" w:rsidP="000E3813">
            <w:pPr>
              <w:spacing w:line="240" w:lineRule="auto"/>
              <w:ind w:firstLine="0"/>
              <w:jc w:val="center"/>
              <w:rPr>
                <w:lang w:val="es-ES"/>
              </w:rPr>
            </w:pPr>
            <w:r>
              <w:rPr>
                <w:lang w:val="es-ES"/>
              </w:rPr>
              <w:t>VE – VL - 001</w:t>
            </w:r>
          </w:p>
        </w:tc>
        <w:tc>
          <w:tcPr>
            <w:tcW w:w="955" w:type="dxa"/>
            <w:vAlign w:val="center"/>
          </w:tcPr>
          <w:p w14:paraId="42AFFC73" w14:textId="77777777" w:rsidR="009F66AE" w:rsidRPr="009A277B" w:rsidRDefault="009F66AE" w:rsidP="000E3813">
            <w:pPr>
              <w:spacing w:line="240" w:lineRule="auto"/>
              <w:ind w:firstLine="0"/>
              <w:jc w:val="center"/>
              <w:rPr>
                <w:lang w:val="es-ES"/>
              </w:rPr>
            </w:pPr>
            <w:r>
              <w:rPr>
                <w:lang w:val="es-ES"/>
              </w:rPr>
              <w:t>1</w:t>
            </w:r>
          </w:p>
        </w:tc>
        <w:tc>
          <w:tcPr>
            <w:tcW w:w="2455" w:type="dxa"/>
            <w:vAlign w:val="center"/>
          </w:tcPr>
          <w:p w14:paraId="7474958D" w14:textId="7B7EC185" w:rsidR="009F66AE" w:rsidRPr="009A277B" w:rsidRDefault="009F66AE" w:rsidP="000E3813">
            <w:pPr>
              <w:spacing w:line="240" w:lineRule="auto"/>
              <w:ind w:firstLine="0"/>
              <w:jc w:val="center"/>
              <w:rPr>
                <w:lang w:val="es-ES"/>
              </w:rPr>
            </w:pPr>
            <w:proofErr w:type="spellStart"/>
            <w:r>
              <w:rPr>
                <w:lang w:val="es-ES"/>
              </w:rPr>
              <w:t>tes</w:t>
            </w:r>
            <w:r w:rsidR="005F5D0B">
              <w:rPr>
                <w:lang w:val="es-ES"/>
              </w:rPr>
              <w:t>t</w:t>
            </w:r>
            <w:r>
              <w:rPr>
                <w:lang w:val="es-ES"/>
              </w:rPr>
              <w:t>VerificarEmail</w:t>
            </w:r>
            <w:proofErr w:type="spellEnd"/>
          </w:p>
        </w:tc>
        <w:tc>
          <w:tcPr>
            <w:tcW w:w="2625" w:type="dxa"/>
            <w:vAlign w:val="center"/>
          </w:tcPr>
          <w:p w14:paraId="379A30E5" w14:textId="55B45A6C" w:rsidR="009F66AE" w:rsidRPr="009A277B" w:rsidRDefault="009F66AE" w:rsidP="000E3813">
            <w:pPr>
              <w:spacing w:line="240" w:lineRule="auto"/>
              <w:ind w:firstLine="0"/>
              <w:jc w:val="center"/>
              <w:rPr>
                <w:lang w:val="es-ES"/>
              </w:rPr>
            </w:pPr>
            <w:r>
              <w:rPr>
                <w:lang w:val="es-ES"/>
              </w:rPr>
              <w:t>sofia@gmail.com, Clave321</w:t>
            </w:r>
          </w:p>
        </w:tc>
        <w:tc>
          <w:tcPr>
            <w:tcW w:w="1410" w:type="dxa"/>
            <w:vAlign w:val="center"/>
          </w:tcPr>
          <w:p w14:paraId="31527F9C" w14:textId="77777777" w:rsidR="009F66AE" w:rsidRPr="009A277B" w:rsidRDefault="009F66AE" w:rsidP="000E3813">
            <w:pPr>
              <w:spacing w:line="240" w:lineRule="auto"/>
              <w:ind w:firstLine="0"/>
              <w:jc w:val="center"/>
              <w:rPr>
                <w:lang w:val="es-ES"/>
              </w:rPr>
            </w:pPr>
            <w:r>
              <w:rPr>
                <w:lang w:val="es-ES"/>
              </w:rPr>
              <w:t>True</w:t>
            </w:r>
          </w:p>
        </w:tc>
        <w:tc>
          <w:tcPr>
            <w:tcW w:w="1410" w:type="dxa"/>
            <w:vAlign w:val="center"/>
          </w:tcPr>
          <w:p w14:paraId="44F642E9" w14:textId="77777777" w:rsidR="009F66AE" w:rsidRPr="009A277B" w:rsidRDefault="009F66AE" w:rsidP="000E3813">
            <w:pPr>
              <w:spacing w:line="240" w:lineRule="auto"/>
              <w:ind w:firstLine="0"/>
              <w:jc w:val="center"/>
              <w:rPr>
                <w:lang w:val="es-ES"/>
              </w:rPr>
            </w:pPr>
            <w:r>
              <w:rPr>
                <w:lang w:val="es-ES"/>
              </w:rPr>
              <w:t>True</w:t>
            </w:r>
          </w:p>
        </w:tc>
        <w:tc>
          <w:tcPr>
            <w:tcW w:w="1048" w:type="dxa"/>
            <w:vAlign w:val="center"/>
          </w:tcPr>
          <w:p w14:paraId="3671CA2C" w14:textId="37609BE6" w:rsidR="009F66AE" w:rsidRPr="009A277B" w:rsidRDefault="009F66AE" w:rsidP="000E3813">
            <w:pPr>
              <w:spacing w:line="240" w:lineRule="auto"/>
              <w:ind w:firstLine="0"/>
              <w:jc w:val="center"/>
              <w:rPr>
                <w:lang w:val="es-ES"/>
              </w:rPr>
            </w:pPr>
            <w:r>
              <w:rPr>
                <w:lang w:val="es-ES"/>
              </w:rPr>
              <w:t>Exitoso</w:t>
            </w:r>
          </w:p>
        </w:tc>
      </w:tr>
      <w:tr w:rsidR="009F66AE" w14:paraId="4F069163" w14:textId="77777777" w:rsidTr="000E3813">
        <w:trPr>
          <w:trHeight w:val="277"/>
        </w:trPr>
        <w:tc>
          <w:tcPr>
            <w:tcW w:w="1116" w:type="dxa"/>
            <w:vAlign w:val="center"/>
          </w:tcPr>
          <w:p w14:paraId="4C312F2D" w14:textId="68C4A1E7" w:rsidR="009F66AE" w:rsidRPr="009A277B" w:rsidRDefault="009F66AE" w:rsidP="000E3813">
            <w:pPr>
              <w:spacing w:line="240" w:lineRule="auto"/>
              <w:ind w:firstLine="0"/>
              <w:jc w:val="center"/>
              <w:rPr>
                <w:lang w:val="es-ES"/>
              </w:rPr>
            </w:pPr>
            <w:r>
              <w:rPr>
                <w:lang w:val="es-ES"/>
              </w:rPr>
              <w:t>VE – VL- 002</w:t>
            </w:r>
          </w:p>
        </w:tc>
        <w:tc>
          <w:tcPr>
            <w:tcW w:w="955" w:type="dxa"/>
            <w:vAlign w:val="center"/>
          </w:tcPr>
          <w:p w14:paraId="15EBB3A8" w14:textId="77777777" w:rsidR="009F66AE" w:rsidRPr="009A277B" w:rsidRDefault="009F66AE" w:rsidP="000E3813">
            <w:pPr>
              <w:spacing w:line="240" w:lineRule="auto"/>
              <w:ind w:firstLine="0"/>
              <w:jc w:val="center"/>
              <w:rPr>
                <w:lang w:val="es-ES"/>
              </w:rPr>
            </w:pPr>
            <w:r>
              <w:rPr>
                <w:lang w:val="es-ES"/>
              </w:rPr>
              <w:t>2</w:t>
            </w:r>
          </w:p>
        </w:tc>
        <w:tc>
          <w:tcPr>
            <w:tcW w:w="2455" w:type="dxa"/>
            <w:vAlign w:val="center"/>
          </w:tcPr>
          <w:p w14:paraId="0E57F380" w14:textId="79E667D4" w:rsidR="009F66AE" w:rsidRPr="009A277B" w:rsidRDefault="009F66AE" w:rsidP="000E3813">
            <w:pPr>
              <w:spacing w:line="240" w:lineRule="auto"/>
              <w:ind w:firstLine="0"/>
              <w:jc w:val="center"/>
              <w:rPr>
                <w:lang w:val="es-ES"/>
              </w:rPr>
            </w:pPr>
            <w:proofErr w:type="spellStart"/>
            <w:r>
              <w:rPr>
                <w:lang w:val="es-ES"/>
              </w:rPr>
              <w:t>testVerificarEmail</w:t>
            </w:r>
            <w:proofErr w:type="spellEnd"/>
          </w:p>
        </w:tc>
        <w:tc>
          <w:tcPr>
            <w:tcW w:w="2625" w:type="dxa"/>
            <w:vAlign w:val="center"/>
          </w:tcPr>
          <w:p w14:paraId="5F252334" w14:textId="62D65598" w:rsidR="009F66AE" w:rsidRPr="009A277B" w:rsidRDefault="009F66AE" w:rsidP="000E3813">
            <w:pPr>
              <w:spacing w:line="240" w:lineRule="auto"/>
              <w:ind w:firstLine="0"/>
              <w:jc w:val="center"/>
              <w:rPr>
                <w:lang w:val="es-ES"/>
              </w:rPr>
            </w:pPr>
            <w:proofErr w:type="spellStart"/>
            <w:r>
              <w:rPr>
                <w:lang w:val="es-ES"/>
              </w:rPr>
              <w:t>sofia@gmail</w:t>
            </w:r>
            <w:proofErr w:type="spellEnd"/>
            <w:r>
              <w:rPr>
                <w:lang w:val="es-ES"/>
              </w:rPr>
              <w:t>, 1234567</w:t>
            </w:r>
          </w:p>
        </w:tc>
        <w:tc>
          <w:tcPr>
            <w:tcW w:w="1410" w:type="dxa"/>
            <w:vAlign w:val="center"/>
          </w:tcPr>
          <w:p w14:paraId="2EC47A74" w14:textId="77777777" w:rsidR="009F66AE" w:rsidRPr="009A277B" w:rsidRDefault="009F66AE" w:rsidP="000E3813">
            <w:pPr>
              <w:spacing w:line="240" w:lineRule="auto"/>
              <w:ind w:firstLine="0"/>
              <w:jc w:val="center"/>
              <w:rPr>
                <w:lang w:val="es-ES"/>
              </w:rPr>
            </w:pPr>
            <w:r>
              <w:rPr>
                <w:lang w:val="es-ES"/>
              </w:rPr>
              <w:t>False</w:t>
            </w:r>
          </w:p>
        </w:tc>
        <w:tc>
          <w:tcPr>
            <w:tcW w:w="1410" w:type="dxa"/>
            <w:vAlign w:val="center"/>
          </w:tcPr>
          <w:p w14:paraId="429A7195" w14:textId="77777777" w:rsidR="009F66AE" w:rsidRPr="009A277B" w:rsidRDefault="009F66AE" w:rsidP="000E3813">
            <w:pPr>
              <w:spacing w:line="240" w:lineRule="auto"/>
              <w:ind w:firstLine="0"/>
              <w:jc w:val="center"/>
              <w:rPr>
                <w:lang w:val="es-ES"/>
              </w:rPr>
            </w:pPr>
            <w:r>
              <w:rPr>
                <w:lang w:val="es-ES"/>
              </w:rPr>
              <w:t>False</w:t>
            </w:r>
          </w:p>
        </w:tc>
        <w:tc>
          <w:tcPr>
            <w:tcW w:w="1048" w:type="dxa"/>
            <w:vAlign w:val="center"/>
          </w:tcPr>
          <w:p w14:paraId="3A0438DF" w14:textId="1049A6FE" w:rsidR="009F66AE" w:rsidRPr="009F66AE" w:rsidRDefault="009F66AE" w:rsidP="000E3813">
            <w:pPr>
              <w:spacing w:line="240" w:lineRule="auto"/>
              <w:ind w:firstLine="0"/>
              <w:jc w:val="center"/>
              <w:rPr>
                <w:u w:val="single"/>
                <w:lang w:val="es-ES"/>
              </w:rPr>
            </w:pPr>
            <w:r w:rsidRPr="009F66AE">
              <w:rPr>
                <w:u w:val="single"/>
                <w:lang w:val="es-ES"/>
              </w:rPr>
              <w:t>Exitoso</w:t>
            </w:r>
          </w:p>
        </w:tc>
      </w:tr>
      <w:tr w:rsidR="009F66AE" w14:paraId="4C281124" w14:textId="77777777" w:rsidTr="000E3813">
        <w:trPr>
          <w:trHeight w:val="277"/>
        </w:trPr>
        <w:tc>
          <w:tcPr>
            <w:tcW w:w="1116" w:type="dxa"/>
            <w:vAlign w:val="center"/>
          </w:tcPr>
          <w:p w14:paraId="774BD81A" w14:textId="1CF72442" w:rsidR="009F66AE" w:rsidRDefault="009F66AE" w:rsidP="000E3813">
            <w:pPr>
              <w:spacing w:line="240" w:lineRule="auto"/>
              <w:ind w:firstLine="0"/>
              <w:jc w:val="center"/>
              <w:rPr>
                <w:lang w:val="es-ES"/>
              </w:rPr>
            </w:pPr>
            <w:r>
              <w:rPr>
                <w:lang w:val="es-ES"/>
              </w:rPr>
              <w:t>VE – VLZ 003</w:t>
            </w:r>
          </w:p>
        </w:tc>
        <w:tc>
          <w:tcPr>
            <w:tcW w:w="955" w:type="dxa"/>
            <w:vAlign w:val="center"/>
          </w:tcPr>
          <w:p w14:paraId="33AE484B" w14:textId="5036BB56" w:rsidR="009F66AE" w:rsidRDefault="009F66AE" w:rsidP="000E3813">
            <w:pPr>
              <w:spacing w:line="240" w:lineRule="auto"/>
              <w:ind w:firstLine="0"/>
              <w:jc w:val="center"/>
              <w:rPr>
                <w:lang w:val="es-ES"/>
              </w:rPr>
            </w:pPr>
            <w:r>
              <w:rPr>
                <w:lang w:val="es-ES"/>
              </w:rPr>
              <w:t>3</w:t>
            </w:r>
          </w:p>
        </w:tc>
        <w:tc>
          <w:tcPr>
            <w:tcW w:w="2455" w:type="dxa"/>
            <w:vAlign w:val="center"/>
          </w:tcPr>
          <w:p w14:paraId="40183FFC" w14:textId="497C389A" w:rsidR="009F66AE" w:rsidRDefault="009F66AE" w:rsidP="000E3813">
            <w:pPr>
              <w:spacing w:line="240" w:lineRule="auto"/>
              <w:ind w:firstLine="0"/>
              <w:jc w:val="center"/>
              <w:rPr>
                <w:lang w:val="es-ES"/>
              </w:rPr>
            </w:pPr>
            <w:proofErr w:type="spellStart"/>
            <w:r>
              <w:rPr>
                <w:lang w:val="es-ES"/>
              </w:rPr>
              <w:t>testVerificarEmail</w:t>
            </w:r>
            <w:proofErr w:type="spellEnd"/>
          </w:p>
        </w:tc>
        <w:tc>
          <w:tcPr>
            <w:tcW w:w="2625" w:type="dxa"/>
            <w:vAlign w:val="center"/>
          </w:tcPr>
          <w:p w14:paraId="7D5B7F1C" w14:textId="53E39F9B" w:rsidR="009F66AE" w:rsidRDefault="009F66AE" w:rsidP="000E3813">
            <w:pPr>
              <w:spacing w:line="240" w:lineRule="auto"/>
              <w:ind w:firstLine="0"/>
              <w:jc w:val="center"/>
              <w:rPr>
                <w:lang w:val="es-ES"/>
              </w:rPr>
            </w:pPr>
            <w:r>
              <w:rPr>
                <w:lang w:val="es-ES"/>
              </w:rPr>
              <w:t>vacío</w:t>
            </w:r>
          </w:p>
        </w:tc>
        <w:tc>
          <w:tcPr>
            <w:tcW w:w="1410" w:type="dxa"/>
            <w:vAlign w:val="center"/>
          </w:tcPr>
          <w:p w14:paraId="3A2849D6" w14:textId="6663ED9B" w:rsidR="009F66AE" w:rsidRDefault="009F66AE" w:rsidP="000E3813">
            <w:pPr>
              <w:spacing w:line="240" w:lineRule="auto"/>
              <w:ind w:firstLine="0"/>
              <w:jc w:val="center"/>
              <w:rPr>
                <w:lang w:val="es-ES"/>
              </w:rPr>
            </w:pPr>
            <w:r>
              <w:rPr>
                <w:lang w:val="es-ES"/>
              </w:rPr>
              <w:t>False</w:t>
            </w:r>
          </w:p>
        </w:tc>
        <w:tc>
          <w:tcPr>
            <w:tcW w:w="1410" w:type="dxa"/>
            <w:vAlign w:val="center"/>
          </w:tcPr>
          <w:p w14:paraId="36A5698A" w14:textId="14E015AB" w:rsidR="009F66AE" w:rsidRDefault="009F66AE" w:rsidP="000E3813">
            <w:pPr>
              <w:spacing w:line="240" w:lineRule="auto"/>
              <w:ind w:firstLine="0"/>
              <w:jc w:val="center"/>
              <w:rPr>
                <w:lang w:val="es-ES"/>
              </w:rPr>
            </w:pPr>
            <w:r>
              <w:rPr>
                <w:lang w:val="es-ES"/>
              </w:rPr>
              <w:t>False</w:t>
            </w:r>
          </w:p>
        </w:tc>
        <w:tc>
          <w:tcPr>
            <w:tcW w:w="1048" w:type="dxa"/>
            <w:vAlign w:val="center"/>
          </w:tcPr>
          <w:p w14:paraId="02CEA1F6" w14:textId="1CD77779" w:rsidR="009F66AE" w:rsidRDefault="009F66AE" w:rsidP="000E3813">
            <w:pPr>
              <w:spacing w:line="240" w:lineRule="auto"/>
              <w:ind w:firstLine="0"/>
              <w:jc w:val="center"/>
              <w:rPr>
                <w:lang w:val="es-ES"/>
              </w:rPr>
            </w:pPr>
            <w:r>
              <w:rPr>
                <w:lang w:val="es-ES"/>
              </w:rPr>
              <w:t>Exitoso</w:t>
            </w:r>
          </w:p>
        </w:tc>
      </w:tr>
    </w:tbl>
    <w:p w14:paraId="18556565" w14:textId="77777777" w:rsidR="009F66AE" w:rsidRDefault="009F66AE" w:rsidP="00F77D71">
      <w:pPr>
        <w:ind w:firstLine="0"/>
        <w:rPr>
          <w:b/>
          <w:bCs/>
          <w:lang w:val="es-ES"/>
        </w:rPr>
      </w:pPr>
    </w:p>
    <w:p w14:paraId="66905E47" w14:textId="77777777" w:rsidR="00F938AF" w:rsidRDefault="00F938AF" w:rsidP="0050781D">
      <w:pPr>
        <w:pStyle w:val="Heading2"/>
      </w:pPr>
    </w:p>
    <w:p w14:paraId="01765CAD" w14:textId="5EFCCEDA" w:rsidR="0070338B" w:rsidRDefault="0070338B" w:rsidP="0050781D">
      <w:pPr>
        <w:pStyle w:val="Heading2"/>
      </w:pPr>
      <w:r>
        <w:t>Método ValidarNombre</w:t>
      </w:r>
    </w:p>
    <w:p w14:paraId="3E806A05" w14:textId="137AC25D" w:rsidR="0070338B" w:rsidRDefault="0070338B" w:rsidP="0070338B">
      <w:pPr>
        <w:rPr>
          <w:lang w:val="es-ES"/>
        </w:rPr>
      </w:pPr>
      <w:r w:rsidRPr="0070338B">
        <w:rPr>
          <w:b/>
          <w:bCs/>
          <w:lang w:val="es-ES"/>
        </w:rPr>
        <w:t>Objetivo:</w:t>
      </w:r>
      <w:r>
        <w:rPr>
          <w:b/>
          <w:bCs/>
          <w:lang w:val="es-ES"/>
        </w:rPr>
        <w:t xml:space="preserve"> </w:t>
      </w:r>
      <w:r>
        <w:rPr>
          <w:lang w:val="es-ES"/>
        </w:rPr>
        <w:t xml:space="preserve">Como obligación, el campo nombres tiene ciertas reglas a cumplir, </w:t>
      </w:r>
      <w:r w:rsidR="00624F12">
        <w:rPr>
          <w:lang w:val="es-ES"/>
        </w:rPr>
        <w:t xml:space="preserve">sólo puede contener letras, </w:t>
      </w:r>
      <w:r>
        <w:rPr>
          <w:lang w:val="es-ES"/>
        </w:rPr>
        <w:t>no puede contener caracteres numéricos o especiales,</w:t>
      </w:r>
      <w:r w:rsidR="00CF338E">
        <w:rPr>
          <w:lang w:val="es-ES"/>
        </w:rPr>
        <w:t xml:space="preserve"> no puede tener menos de 3 letras o más de 25</w:t>
      </w:r>
      <w:r w:rsidR="00624F12">
        <w:rPr>
          <w:lang w:val="es-ES"/>
        </w:rPr>
        <w:t xml:space="preserve">, no puede estar vacío, para verificar que todas las reglas se cumplieran, fue necesario utilizar expresiones regulares que nos permitieran crear </w:t>
      </w:r>
      <w:r w:rsidR="00E400A8">
        <w:rPr>
          <w:lang w:val="es-ES"/>
        </w:rPr>
        <w:t>cadenas válidas que siguieran estos parámetros. Dependiendo del error que se presente, el método retorna un resultado diferente que luego será utilizado para determinar la impresión en pantalla.</w:t>
      </w:r>
    </w:p>
    <w:p w14:paraId="4D73A79C" w14:textId="77777777" w:rsidR="00F938AF" w:rsidRDefault="00F938AF" w:rsidP="0070338B">
      <w:pPr>
        <w:rPr>
          <w:b/>
          <w:bCs/>
          <w:lang w:val="es-ES"/>
        </w:rPr>
      </w:pPr>
    </w:p>
    <w:p w14:paraId="2399DD48" w14:textId="77777777" w:rsidR="00F938AF" w:rsidRDefault="00F938AF" w:rsidP="0070338B">
      <w:pPr>
        <w:rPr>
          <w:b/>
          <w:bCs/>
          <w:lang w:val="es-ES"/>
        </w:rPr>
      </w:pPr>
    </w:p>
    <w:p w14:paraId="63AB8CFB" w14:textId="68F1E98E" w:rsidR="00E400A8" w:rsidRDefault="00E400A8" w:rsidP="00F938AF">
      <w:pPr>
        <w:ind w:firstLine="0"/>
        <w:rPr>
          <w:b/>
          <w:bCs/>
          <w:lang w:val="es-ES"/>
        </w:rPr>
      </w:pPr>
      <w:r w:rsidRPr="00E400A8">
        <w:rPr>
          <w:b/>
          <w:bCs/>
          <w:lang w:val="es-ES"/>
        </w:rPr>
        <w:lastRenderedPageBreak/>
        <w:t xml:space="preserve">Código: </w:t>
      </w:r>
    </w:p>
    <w:p w14:paraId="130A7252" w14:textId="6BDEA752" w:rsidR="00F938AF" w:rsidRDefault="007906E1" w:rsidP="00F938AF">
      <w:pPr>
        <w:ind w:firstLine="0"/>
        <w:jc w:val="center"/>
        <w:rPr>
          <w:b/>
          <w:bCs/>
          <w:lang w:val="es-ES"/>
        </w:rPr>
      </w:pPr>
      <w:r>
        <w:rPr>
          <w:noProof/>
        </w:rPr>
        <w:drawing>
          <wp:inline distT="0" distB="0" distL="0" distR="0" wp14:anchorId="57C5F0A5" wp14:editId="2074E318">
            <wp:extent cx="5612130" cy="2089150"/>
            <wp:effectExtent l="0" t="0" r="7620" b="635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2089150"/>
                    </a:xfrm>
                    <a:prstGeom prst="rect">
                      <a:avLst/>
                    </a:prstGeom>
                  </pic:spPr>
                </pic:pic>
              </a:graphicData>
            </a:graphic>
          </wp:inline>
        </w:drawing>
      </w:r>
    </w:p>
    <w:p w14:paraId="2D69E800" w14:textId="467FE25A" w:rsidR="00F938AF" w:rsidRPr="00E400A8" w:rsidRDefault="00F938AF" w:rsidP="00F938AF">
      <w:pPr>
        <w:ind w:firstLine="0"/>
        <w:rPr>
          <w:b/>
          <w:bCs/>
          <w:lang w:val="es-ES"/>
        </w:rPr>
      </w:pPr>
      <w:r>
        <w:rPr>
          <w:b/>
          <w:bCs/>
          <w:lang w:val="es-ES"/>
        </w:rPr>
        <w:t>Método de prueba asociado:</w:t>
      </w:r>
      <w:r w:rsidR="007131DB">
        <w:rPr>
          <w:b/>
          <w:bCs/>
          <w:lang w:val="es-ES"/>
        </w:rPr>
        <w:t xml:space="preserve"> </w:t>
      </w:r>
      <w:proofErr w:type="spellStart"/>
      <w:r w:rsidR="007131DB" w:rsidRPr="007131DB">
        <w:rPr>
          <w:lang w:val="es-ES"/>
        </w:rPr>
        <w:t>TestValidarNombre</w:t>
      </w:r>
      <w:proofErr w:type="spellEnd"/>
    </w:p>
    <w:p w14:paraId="64D5629A" w14:textId="3D534056" w:rsidR="009F66AE" w:rsidRDefault="007131DB" w:rsidP="007131DB">
      <w:pPr>
        <w:spacing w:after="0" w:line="240" w:lineRule="auto"/>
        <w:ind w:firstLine="0"/>
        <w:jc w:val="center"/>
        <w:rPr>
          <w:b/>
          <w:bCs/>
          <w:lang w:val="es-ES"/>
        </w:rPr>
      </w:pPr>
      <w:r>
        <w:rPr>
          <w:noProof/>
        </w:rPr>
        <w:drawing>
          <wp:inline distT="0" distB="0" distL="0" distR="0" wp14:anchorId="2B274581" wp14:editId="0C2EF2B0">
            <wp:extent cx="4918725" cy="1259457"/>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78092" cy="1274658"/>
                    </a:xfrm>
                    <a:prstGeom prst="rect">
                      <a:avLst/>
                    </a:prstGeom>
                  </pic:spPr>
                </pic:pic>
              </a:graphicData>
            </a:graphic>
          </wp:inline>
        </w:drawing>
      </w:r>
    </w:p>
    <w:p w14:paraId="13AD7113" w14:textId="77777777" w:rsidR="007131DB" w:rsidRDefault="007131DB">
      <w:pPr>
        <w:spacing w:after="0" w:line="240" w:lineRule="auto"/>
        <w:ind w:firstLine="0"/>
        <w:jc w:val="left"/>
        <w:rPr>
          <w:lang w:val="es-ES"/>
        </w:rPr>
      </w:pPr>
    </w:p>
    <w:p w14:paraId="56788971" w14:textId="1877C68D" w:rsidR="00E643AC" w:rsidRPr="00E643AC" w:rsidRDefault="007131DB">
      <w:pPr>
        <w:spacing w:after="0" w:line="240" w:lineRule="auto"/>
        <w:ind w:firstLine="0"/>
        <w:jc w:val="left"/>
        <w:rPr>
          <w:lang w:val="es-ES"/>
        </w:rPr>
      </w:pPr>
      <w:r w:rsidRPr="007131DB">
        <w:rPr>
          <w:b/>
          <w:bCs/>
          <w:lang w:val="es-ES"/>
        </w:rPr>
        <w:t>Proveedor de datos</w:t>
      </w:r>
      <w:r>
        <w:rPr>
          <w:b/>
          <w:bCs/>
          <w:lang w:val="es-ES"/>
        </w:rPr>
        <w:t xml:space="preserve">: </w:t>
      </w:r>
      <w:proofErr w:type="spellStart"/>
      <w:r w:rsidR="00E643AC">
        <w:rPr>
          <w:lang w:val="es-ES"/>
        </w:rPr>
        <w:t>NombresProvider</w:t>
      </w:r>
      <w:proofErr w:type="spellEnd"/>
    </w:p>
    <w:p w14:paraId="46DA43AC" w14:textId="77777777" w:rsidR="00E643AC" w:rsidRDefault="00E643AC">
      <w:pPr>
        <w:spacing w:after="0" w:line="240" w:lineRule="auto"/>
        <w:ind w:firstLine="0"/>
        <w:jc w:val="left"/>
        <w:rPr>
          <w:b/>
          <w:bCs/>
          <w:lang w:val="es-ES"/>
        </w:rPr>
      </w:pPr>
    </w:p>
    <w:p w14:paraId="5C6C58CE" w14:textId="77777777" w:rsidR="00E643AC" w:rsidRDefault="00E643AC" w:rsidP="00E643AC">
      <w:pPr>
        <w:spacing w:after="0" w:line="240" w:lineRule="auto"/>
        <w:ind w:firstLine="0"/>
        <w:jc w:val="center"/>
        <w:rPr>
          <w:b/>
          <w:bCs/>
          <w:lang w:val="es-ES"/>
        </w:rPr>
      </w:pPr>
      <w:r>
        <w:rPr>
          <w:noProof/>
        </w:rPr>
        <w:drawing>
          <wp:inline distT="0" distB="0" distL="0" distR="0" wp14:anchorId="646C055D" wp14:editId="04581F26">
            <wp:extent cx="4572000" cy="1676688"/>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80048" cy="1679640"/>
                    </a:xfrm>
                    <a:prstGeom prst="rect">
                      <a:avLst/>
                    </a:prstGeom>
                  </pic:spPr>
                </pic:pic>
              </a:graphicData>
            </a:graphic>
          </wp:inline>
        </w:drawing>
      </w:r>
    </w:p>
    <w:p w14:paraId="3A2E4D8F" w14:textId="77777777" w:rsidR="00E643AC" w:rsidRDefault="00E643AC" w:rsidP="00E643AC">
      <w:pPr>
        <w:spacing w:after="0" w:line="240" w:lineRule="auto"/>
        <w:ind w:firstLine="0"/>
        <w:jc w:val="center"/>
        <w:rPr>
          <w:b/>
          <w:bCs/>
          <w:lang w:val="es-ES"/>
        </w:rPr>
      </w:pPr>
    </w:p>
    <w:p w14:paraId="2E897DF8" w14:textId="20216327" w:rsidR="00E643AC" w:rsidRDefault="00E643AC">
      <w:pPr>
        <w:spacing w:after="0" w:line="240" w:lineRule="auto"/>
        <w:ind w:firstLine="0"/>
        <w:jc w:val="left"/>
        <w:rPr>
          <w:b/>
          <w:bCs/>
          <w:lang w:val="es-ES"/>
        </w:rPr>
      </w:pPr>
    </w:p>
    <w:p w14:paraId="6CD59E23" w14:textId="5A2091E2" w:rsidR="00E643AC" w:rsidRDefault="00E643AC" w:rsidP="00E643AC">
      <w:pPr>
        <w:spacing w:after="0" w:line="240" w:lineRule="auto"/>
        <w:ind w:firstLine="0"/>
        <w:rPr>
          <w:b/>
          <w:bCs/>
          <w:lang w:val="es-ES"/>
        </w:rPr>
      </w:pPr>
      <w:r>
        <w:rPr>
          <w:b/>
          <w:bCs/>
          <w:lang w:val="es-ES"/>
        </w:rPr>
        <w:t>Resultado de la prueba unitaria:</w:t>
      </w:r>
    </w:p>
    <w:p w14:paraId="58DC9835" w14:textId="77777777" w:rsidR="005F5D0B" w:rsidRDefault="005F5D0B" w:rsidP="00E643AC">
      <w:pPr>
        <w:spacing w:after="0" w:line="240" w:lineRule="auto"/>
        <w:ind w:firstLine="0"/>
        <w:rPr>
          <w:b/>
          <w:bCs/>
          <w:lang w:val="es-ES"/>
        </w:rPr>
      </w:pPr>
    </w:p>
    <w:p w14:paraId="10E0C4C2" w14:textId="49642DED" w:rsidR="005F5D0B" w:rsidRDefault="004D44EE" w:rsidP="00E643AC">
      <w:pPr>
        <w:spacing w:after="0" w:line="240" w:lineRule="auto"/>
        <w:ind w:firstLine="0"/>
        <w:rPr>
          <w:b/>
          <w:bCs/>
          <w:lang w:val="es-ES"/>
        </w:rPr>
      </w:pPr>
      <w:r>
        <w:rPr>
          <w:noProof/>
        </w:rPr>
        <w:drawing>
          <wp:inline distT="0" distB="0" distL="0" distR="0" wp14:anchorId="587FD17C" wp14:editId="530B25A3">
            <wp:extent cx="5612130" cy="1396365"/>
            <wp:effectExtent l="0" t="0" r="762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1396365"/>
                    </a:xfrm>
                    <a:prstGeom prst="rect">
                      <a:avLst/>
                    </a:prstGeom>
                  </pic:spPr>
                </pic:pic>
              </a:graphicData>
            </a:graphic>
          </wp:inline>
        </w:drawing>
      </w:r>
    </w:p>
    <w:p w14:paraId="1887E5CD" w14:textId="77777777" w:rsidR="005F5D0B" w:rsidRDefault="005F5D0B" w:rsidP="00E643AC">
      <w:pPr>
        <w:spacing w:after="0" w:line="240" w:lineRule="auto"/>
        <w:ind w:firstLine="0"/>
        <w:rPr>
          <w:b/>
          <w:bCs/>
          <w:lang w:val="es-ES"/>
        </w:rPr>
      </w:pPr>
    </w:p>
    <w:tbl>
      <w:tblPr>
        <w:tblStyle w:val="TableGrid"/>
        <w:tblW w:w="11019" w:type="dxa"/>
        <w:tblInd w:w="-1058" w:type="dxa"/>
        <w:tblLook w:val="04A0" w:firstRow="1" w:lastRow="0" w:firstColumn="1" w:lastColumn="0" w:noHBand="0" w:noVBand="1"/>
      </w:tblPr>
      <w:tblGrid>
        <w:gridCol w:w="952"/>
        <w:gridCol w:w="950"/>
        <w:gridCol w:w="2163"/>
        <w:gridCol w:w="3199"/>
        <w:gridCol w:w="1402"/>
        <w:gridCol w:w="1402"/>
        <w:gridCol w:w="951"/>
      </w:tblGrid>
      <w:tr w:rsidR="007906E1" w14:paraId="5F0E14CD" w14:textId="77777777" w:rsidTr="007906E1">
        <w:trPr>
          <w:trHeight w:val="564"/>
        </w:trPr>
        <w:tc>
          <w:tcPr>
            <w:tcW w:w="952" w:type="dxa"/>
            <w:vAlign w:val="center"/>
          </w:tcPr>
          <w:p w14:paraId="686C3B36" w14:textId="77777777" w:rsidR="005F5D0B" w:rsidRDefault="005F5D0B" w:rsidP="00A05EF0">
            <w:pPr>
              <w:spacing w:line="240" w:lineRule="auto"/>
              <w:ind w:firstLine="0"/>
              <w:jc w:val="center"/>
              <w:rPr>
                <w:b/>
                <w:bCs/>
                <w:lang w:val="es-ES"/>
              </w:rPr>
            </w:pPr>
            <w:r>
              <w:rPr>
                <w:b/>
                <w:bCs/>
                <w:lang w:val="es-ES"/>
              </w:rPr>
              <w:t>ID de caso de prueba</w:t>
            </w:r>
          </w:p>
        </w:tc>
        <w:tc>
          <w:tcPr>
            <w:tcW w:w="950" w:type="dxa"/>
            <w:vAlign w:val="center"/>
          </w:tcPr>
          <w:p w14:paraId="1B287284" w14:textId="77777777" w:rsidR="005F5D0B" w:rsidRDefault="005F5D0B" w:rsidP="00A05EF0">
            <w:pPr>
              <w:spacing w:line="240" w:lineRule="auto"/>
              <w:ind w:firstLine="0"/>
              <w:jc w:val="center"/>
              <w:rPr>
                <w:b/>
                <w:bCs/>
                <w:lang w:val="es-ES"/>
              </w:rPr>
            </w:pPr>
            <w:r>
              <w:rPr>
                <w:b/>
                <w:bCs/>
                <w:lang w:val="es-ES"/>
              </w:rPr>
              <w:t>Caso de prueba</w:t>
            </w:r>
          </w:p>
        </w:tc>
        <w:tc>
          <w:tcPr>
            <w:tcW w:w="2163" w:type="dxa"/>
            <w:vAlign w:val="center"/>
          </w:tcPr>
          <w:p w14:paraId="79BDFB01" w14:textId="77777777" w:rsidR="005F5D0B" w:rsidRDefault="005F5D0B" w:rsidP="00A05EF0">
            <w:pPr>
              <w:spacing w:line="240" w:lineRule="auto"/>
              <w:ind w:firstLine="0"/>
              <w:jc w:val="center"/>
              <w:rPr>
                <w:b/>
                <w:bCs/>
                <w:lang w:val="es-ES"/>
              </w:rPr>
            </w:pPr>
            <w:r>
              <w:rPr>
                <w:b/>
                <w:bCs/>
                <w:lang w:val="es-ES"/>
              </w:rPr>
              <w:t>Método o función</w:t>
            </w:r>
          </w:p>
        </w:tc>
        <w:tc>
          <w:tcPr>
            <w:tcW w:w="3199" w:type="dxa"/>
            <w:vAlign w:val="center"/>
          </w:tcPr>
          <w:p w14:paraId="08535964" w14:textId="77777777" w:rsidR="005F5D0B" w:rsidRDefault="005F5D0B" w:rsidP="00A05EF0">
            <w:pPr>
              <w:spacing w:line="240" w:lineRule="auto"/>
              <w:ind w:firstLine="0"/>
              <w:jc w:val="center"/>
              <w:rPr>
                <w:b/>
                <w:bCs/>
                <w:lang w:val="es-ES"/>
              </w:rPr>
            </w:pPr>
            <w:r>
              <w:rPr>
                <w:b/>
                <w:bCs/>
                <w:lang w:val="es-ES"/>
              </w:rPr>
              <w:t>Datos de Prueba</w:t>
            </w:r>
          </w:p>
        </w:tc>
        <w:tc>
          <w:tcPr>
            <w:tcW w:w="1402" w:type="dxa"/>
            <w:vAlign w:val="center"/>
          </w:tcPr>
          <w:p w14:paraId="009906E8" w14:textId="77777777" w:rsidR="005F5D0B" w:rsidRDefault="005F5D0B" w:rsidP="00A05EF0">
            <w:pPr>
              <w:spacing w:line="240" w:lineRule="auto"/>
              <w:ind w:firstLine="0"/>
              <w:jc w:val="center"/>
              <w:rPr>
                <w:b/>
                <w:bCs/>
                <w:lang w:val="es-ES"/>
              </w:rPr>
            </w:pPr>
            <w:r>
              <w:rPr>
                <w:b/>
                <w:bCs/>
                <w:lang w:val="es-ES"/>
              </w:rPr>
              <w:t>Resultados esperados</w:t>
            </w:r>
          </w:p>
        </w:tc>
        <w:tc>
          <w:tcPr>
            <w:tcW w:w="1402" w:type="dxa"/>
            <w:vAlign w:val="center"/>
          </w:tcPr>
          <w:p w14:paraId="09AAA0E4" w14:textId="77777777" w:rsidR="005F5D0B" w:rsidRDefault="005F5D0B" w:rsidP="00A05EF0">
            <w:pPr>
              <w:spacing w:line="240" w:lineRule="auto"/>
              <w:ind w:firstLine="0"/>
              <w:jc w:val="center"/>
              <w:rPr>
                <w:b/>
                <w:bCs/>
                <w:lang w:val="es-ES"/>
              </w:rPr>
            </w:pPr>
            <w:r>
              <w:rPr>
                <w:b/>
                <w:bCs/>
                <w:lang w:val="es-ES"/>
              </w:rPr>
              <w:t>Resultados Obtenidos</w:t>
            </w:r>
          </w:p>
        </w:tc>
        <w:tc>
          <w:tcPr>
            <w:tcW w:w="951" w:type="dxa"/>
            <w:vAlign w:val="center"/>
          </w:tcPr>
          <w:p w14:paraId="71EAFD8E" w14:textId="77777777" w:rsidR="005F5D0B" w:rsidRDefault="005F5D0B" w:rsidP="00A05EF0">
            <w:pPr>
              <w:spacing w:line="240" w:lineRule="auto"/>
              <w:ind w:firstLine="0"/>
              <w:jc w:val="center"/>
              <w:rPr>
                <w:b/>
                <w:bCs/>
                <w:lang w:val="es-ES"/>
              </w:rPr>
            </w:pPr>
            <w:r>
              <w:rPr>
                <w:b/>
                <w:bCs/>
                <w:lang w:val="es-ES"/>
              </w:rPr>
              <w:t>Estado</w:t>
            </w:r>
          </w:p>
        </w:tc>
      </w:tr>
      <w:tr w:rsidR="007906E1" w14:paraId="63A0DE53" w14:textId="77777777" w:rsidTr="007906E1">
        <w:trPr>
          <w:trHeight w:val="277"/>
        </w:trPr>
        <w:tc>
          <w:tcPr>
            <w:tcW w:w="952" w:type="dxa"/>
            <w:vAlign w:val="center"/>
          </w:tcPr>
          <w:p w14:paraId="3A40E765" w14:textId="3A40CE1D" w:rsidR="007906E1" w:rsidRPr="009A277B" w:rsidRDefault="007906E1" w:rsidP="007906E1">
            <w:pPr>
              <w:spacing w:line="240" w:lineRule="auto"/>
              <w:ind w:firstLine="0"/>
              <w:jc w:val="center"/>
              <w:rPr>
                <w:lang w:val="es-ES"/>
              </w:rPr>
            </w:pPr>
            <w:r>
              <w:rPr>
                <w:lang w:val="es-ES"/>
              </w:rPr>
              <w:t>TS - VN 001</w:t>
            </w:r>
          </w:p>
        </w:tc>
        <w:tc>
          <w:tcPr>
            <w:tcW w:w="950" w:type="dxa"/>
            <w:vAlign w:val="center"/>
          </w:tcPr>
          <w:p w14:paraId="66F9EF3F" w14:textId="77777777" w:rsidR="007906E1" w:rsidRPr="009A277B" w:rsidRDefault="007906E1" w:rsidP="007906E1">
            <w:pPr>
              <w:spacing w:line="240" w:lineRule="auto"/>
              <w:ind w:firstLine="0"/>
              <w:jc w:val="center"/>
              <w:rPr>
                <w:lang w:val="es-ES"/>
              </w:rPr>
            </w:pPr>
            <w:r>
              <w:rPr>
                <w:lang w:val="es-ES"/>
              </w:rPr>
              <w:t>1</w:t>
            </w:r>
          </w:p>
        </w:tc>
        <w:tc>
          <w:tcPr>
            <w:tcW w:w="2163" w:type="dxa"/>
            <w:vAlign w:val="center"/>
          </w:tcPr>
          <w:p w14:paraId="1D5C30C3" w14:textId="58F7505A" w:rsidR="007906E1" w:rsidRPr="009A277B" w:rsidRDefault="007906E1" w:rsidP="007906E1">
            <w:pPr>
              <w:spacing w:line="240" w:lineRule="auto"/>
              <w:ind w:firstLine="0"/>
              <w:jc w:val="center"/>
              <w:rPr>
                <w:lang w:val="es-ES"/>
              </w:rPr>
            </w:pPr>
            <w:proofErr w:type="spellStart"/>
            <w:r>
              <w:rPr>
                <w:lang w:val="es-ES"/>
              </w:rPr>
              <w:t>testV</w:t>
            </w:r>
            <w:r w:rsidR="00FB32CF">
              <w:rPr>
                <w:lang w:val="es-ES"/>
              </w:rPr>
              <w:t>alidar</w:t>
            </w:r>
            <w:r>
              <w:rPr>
                <w:lang w:val="es-ES"/>
              </w:rPr>
              <w:t>Nombre</w:t>
            </w:r>
            <w:proofErr w:type="spellEnd"/>
          </w:p>
        </w:tc>
        <w:tc>
          <w:tcPr>
            <w:tcW w:w="3199" w:type="dxa"/>
            <w:vAlign w:val="center"/>
          </w:tcPr>
          <w:p w14:paraId="74C75964" w14:textId="17A3F583" w:rsidR="007906E1" w:rsidRPr="009A277B" w:rsidRDefault="007906E1" w:rsidP="007906E1">
            <w:pPr>
              <w:spacing w:line="240" w:lineRule="auto"/>
              <w:ind w:firstLine="0"/>
              <w:jc w:val="center"/>
              <w:rPr>
                <w:lang w:val="es-ES"/>
              </w:rPr>
            </w:pPr>
            <w:r>
              <w:rPr>
                <w:lang w:val="es-ES"/>
              </w:rPr>
              <w:t>Cadena vacía</w:t>
            </w:r>
          </w:p>
        </w:tc>
        <w:tc>
          <w:tcPr>
            <w:tcW w:w="1402" w:type="dxa"/>
            <w:vAlign w:val="center"/>
          </w:tcPr>
          <w:p w14:paraId="1EBD4625" w14:textId="6D2612CD" w:rsidR="007906E1" w:rsidRPr="009A277B" w:rsidRDefault="007906E1" w:rsidP="007906E1">
            <w:pPr>
              <w:spacing w:line="240" w:lineRule="auto"/>
              <w:ind w:firstLine="0"/>
              <w:jc w:val="center"/>
              <w:rPr>
                <w:lang w:val="es-ES"/>
              </w:rPr>
            </w:pPr>
            <w:r>
              <w:rPr>
                <w:lang w:val="es-ES"/>
              </w:rPr>
              <w:t>Cantidad</w:t>
            </w:r>
          </w:p>
        </w:tc>
        <w:tc>
          <w:tcPr>
            <w:tcW w:w="1402" w:type="dxa"/>
            <w:vAlign w:val="center"/>
          </w:tcPr>
          <w:p w14:paraId="5E38B3CF" w14:textId="62183D65" w:rsidR="007906E1" w:rsidRPr="009A277B" w:rsidRDefault="007906E1" w:rsidP="007906E1">
            <w:pPr>
              <w:spacing w:line="240" w:lineRule="auto"/>
              <w:ind w:firstLine="0"/>
              <w:jc w:val="center"/>
              <w:rPr>
                <w:lang w:val="es-ES"/>
              </w:rPr>
            </w:pPr>
            <w:r>
              <w:rPr>
                <w:lang w:val="es-ES"/>
              </w:rPr>
              <w:t>Cantidad</w:t>
            </w:r>
          </w:p>
        </w:tc>
        <w:tc>
          <w:tcPr>
            <w:tcW w:w="951" w:type="dxa"/>
            <w:vAlign w:val="center"/>
          </w:tcPr>
          <w:p w14:paraId="4056F925" w14:textId="77777777" w:rsidR="007906E1" w:rsidRPr="009A277B" w:rsidRDefault="007906E1" w:rsidP="007906E1">
            <w:pPr>
              <w:spacing w:line="240" w:lineRule="auto"/>
              <w:ind w:firstLine="0"/>
              <w:jc w:val="center"/>
              <w:rPr>
                <w:lang w:val="es-ES"/>
              </w:rPr>
            </w:pPr>
            <w:r>
              <w:rPr>
                <w:lang w:val="es-ES"/>
              </w:rPr>
              <w:t>Exitoso</w:t>
            </w:r>
          </w:p>
        </w:tc>
      </w:tr>
      <w:tr w:rsidR="00FB32CF" w14:paraId="104D94FF" w14:textId="77777777" w:rsidTr="00A05EF0">
        <w:trPr>
          <w:trHeight w:val="277"/>
        </w:trPr>
        <w:tc>
          <w:tcPr>
            <w:tcW w:w="952" w:type="dxa"/>
            <w:vAlign w:val="center"/>
          </w:tcPr>
          <w:p w14:paraId="2D7E06D9" w14:textId="3ACE7730" w:rsidR="00FB32CF" w:rsidRPr="009A277B" w:rsidRDefault="00FB32CF" w:rsidP="00FB32CF">
            <w:pPr>
              <w:spacing w:line="240" w:lineRule="auto"/>
              <w:ind w:firstLine="0"/>
              <w:jc w:val="center"/>
              <w:rPr>
                <w:lang w:val="es-ES"/>
              </w:rPr>
            </w:pPr>
            <w:r>
              <w:rPr>
                <w:lang w:val="es-ES"/>
              </w:rPr>
              <w:t>TS-VN 002</w:t>
            </w:r>
          </w:p>
        </w:tc>
        <w:tc>
          <w:tcPr>
            <w:tcW w:w="950" w:type="dxa"/>
            <w:vAlign w:val="center"/>
          </w:tcPr>
          <w:p w14:paraId="56D96D80" w14:textId="77777777" w:rsidR="00FB32CF" w:rsidRPr="009A277B" w:rsidRDefault="00FB32CF" w:rsidP="00FB32CF">
            <w:pPr>
              <w:spacing w:line="240" w:lineRule="auto"/>
              <w:ind w:firstLine="0"/>
              <w:jc w:val="center"/>
              <w:rPr>
                <w:lang w:val="es-ES"/>
              </w:rPr>
            </w:pPr>
            <w:r>
              <w:rPr>
                <w:lang w:val="es-ES"/>
              </w:rPr>
              <w:t>2</w:t>
            </w:r>
          </w:p>
        </w:tc>
        <w:tc>
          <w:tcPr>
            <w:tcW w:w="2163" w:type="dxa"/>
          </w:tcPr>
          <w:p w14:paraId="6E4AA9F4" w14:textId="1B712438" w:rsidR="00FB32CF" w:rsidRPr="009A277B" w:rsidRDefault="00FB32CF" w:rsidP="00FB32CF">
            <w:pPr>
              <w:spacing w:line="240" w:lineRule="auto"/>
              <w:ind w:firstLine="0"/>
              <w:jc w:val="center"/>
              <w:rPr>
                <w:lang w:val="es-ES"/>
              </w:rPr>
            </w:pPr>
            <w:proofErr w:type="spellStart"/>
            <w:r w:rsidRPr="000A42F3">
              <w:rPr>
                <w:lang w:val="es-ES"/>
              </w:rPr>
              <w:t>testValidarNombre</w:t>
            </w:r>
            <w:proofErr w:type="spellEnd"/>
          </w:p>
        </w:tc>
        <w:tc>
          <w:tcPr>
            <w:tcW w:w="3199" w:type="dxa"/>
            <w:vAlign w:val="center"/>
          </w:tcPr>
          <w:p w14:paraId="4166E968" w14:textId="38AC9A9E" w:rsidR="00FB32CF" w:rsidRPr="009A277B" w:rsidRDefault="00FB32CF" w:rsidP="00FB32CF">
            <w:pPr>
              <w:spacing w:line="240" w:lineRule="auto"/>
              <w:ind w:firstLine="0"/>
              <w:jc w:val="center"/>
              <w:rPr>
                <w:lang w:val="es-ES"/>
              </w:rPr>
            </w:pPr>
            <w:r>
              <w:rPr>
                <w:lang w:val="es-ES"/>
              </w:rPr>
              <w:t>Melissa</w:t>
            </w:r>
          </w:p>
        </w:tc>
        <w:tc>
          <w:tcPr>
            <w:tcW w:w="1402" w:type="dxa"/>
            <w:vAlign w:val="center"/>
          </w:tcPr>
          <w:p w14:paraId="241506B0" w14:textId="17649F7B" w:rsidR="00FB32CF" w:rsidRPr="009A277B" w:rsidRDefault="00FB32CF" w:rsidP="00FB32CF">
            <w:pPr>
              <w:spacing w:line="240" w:lineRule="auto"/>
              <w:ind w:firstLine="0"/>
              <w:jc w:val="center"/>
              <w:rPr>
                <w:lang w:val="es-ES"/>
              </w:rPr>
            </w:pPr>
            <w:r>
              <w:rPr>
                <w:lang w:val="es-ES"/>
              </w:rPr>
              <w:t>Correcto</w:t>
            </w:r>
          </w:p>
        </w:tc>
        <w:tc>
          <w:tcPr>
            <w:tcW w:w="1402" w:type="dxa"/>
            <w:vAlign w:val="center"/>
          </w:tcPr>
          <w:p w14:paraId="55AE417D" w14:textId="0A1D9490" w:rsidR="00FB32CF" w:rsidRPr="009A277B" w:rsidRDefault="00FB32CF" w:rsidP="00FB32CF">
            <w:pPr>
              <w:spacing w:line="240" w:lineRule="auto"/>
              <w:ind w:firstLine="0"/>
              <w:jc w:val="center"/>
              <w:rPr>
                <w:lang w:val="es-ES"/>
              </w:rPr>
            </w:pPr>
            <w:r>
              <w:rPr>
                <w:lang w:val="es-ES"/>
              </w:rPr>
              <w:t>Correcto</w:t>
            </w:r>
          </w:p>
        </w:tc>
        <w:tc>
          <w:tcPr>
            <w:tcW w:w="951" w:type="dxa"/>
            <w:vAlign w:val="center"/>
          </w:tcPr>
          <w:p w14:paraId="1913310E" w14:textId="77777777" w:rsidR="00FB32CF" w:rsidRPr="009F66AE" w:rsidRDefault="00FB32CF" w:rsidP="00FB32CF">
            <w:pPr>
              <w:spacing w:line="240" w:lineRule="auto"/>
              <w:ind w:firstLine="0"/>
              <w:jc w:val="center"/>
              <w:rPr>
                <w:u w:val="single"/>
                <w:lang w:val="es-ES"/>
              </w:rPr>
            </w:pPr>
            <w:r w:rsidRPr="009F66AE">
              <w:rPr>
                <w:u w:val="single"/>
                <w:lang w:val="es-ES"/>
              </w:rPr>
              <w:t>Exitoso</w:t>
            </w:r>
          </w:p>
        </w:tc>
      </w:tr>
      <w:tr w:rsidR="00FB32CF" w14:paraId="2D571652" w14:textId="77777777" w:rsidTr="00A05EF0">
        <w:trPr>
          <w:trHeight w:val="277"/>
        </w:trPr>
        <w:tc>
          <w:tcPr>
            <w:tcW w:w="952" w:type="dxa"/>
            <w:vAlign w:val="center"/>
          </w:tcPr>
          <w:p w14:paraId="0B59A2E0" w14:textId="2DB5DEFF" w:rsidR="00FB32CF" w:rsidRDefault="00FB32CF" w:rsidP="00FB32CF">
            <w:pPr>
              <w:spacing w:line="240" w:lineRule="auto"/>
              <w:ind w:firstLine="0"/>
              <w:jc w:val="center"/>
              <w:rPr>
                <w:lang w:val="es-ES"/>
              </w:rPr>
            </w:pPr>
            <w:r>
              <w:rPr>
                <w:lang w:val="es-ES"/>
              </w:rPr>
              <w:t>TS-VN 003</w:t>
            </w:r>
          </w:p>
        </w:tc>
        <w:tc>
          <w:tcPr>
            <w:tcW w:w="950" w:type="dxa"/>
            <w:vAlign w:val="center"/>
          </w:tcPr>
          <w:p w14:paraId="08CA339C" w14:textId="77777777" w:rsidR="00FB32CF" w:rsidRDefault="00FB32CF" w:rsidP="00FB32CF">
            <w:pPr>
              <w:spacing w:line="240" w:lineRule="auto"/>
              <w:ind w:firstLine="0"/>
              <w:jc w:val="center"/>
              <w:rPr>
                <w:lang w:val="es-ES"/>
              </w:rPr>
            </w:pPr>
            <w:r>
              <w:rPr>
                <w:lang w:val="es-ES"/>
              </w:rPr>
              <w:t>3</w:t>
            </w:r>
          </w:p>
        </w:tc>
        <w:tc>
          <w:tcPr>
            <w:tcW w:w="2163" w:type="dxa"/>
          </w:tcPr>
          <w:p w14:paraId="502A9F0B" w14:textId="03AB9D53" w:rsidR="00FB32CF" w:rsidRDefault="00FB32CF" w:rsidP="00FB32CF">
            <w:pPr>
              <w:spacing w:line="240" w:lineRule="auto"/>
              <w:ind w:firstLine="0"/>
              <w:jc w:val="center"/>
              <w:rPr>
                <w:lang w:val="es-ES"/>
              </w:rPr>
            </w:pPr>
            <w:proofErr w:type="spellStart"/>
            <w:r w:rsidRPr="000A42F3">
              <w:rPr>
                <w:lang w:val="es-ES"/>
              </w:rPr>
              <w:t>testValidarNombre</w:t>
            </w:r>
            <w:proofErr w:type="spellEnd"/>
          </w:p>
        </w:tc>
        <w:tc>
          <w:tcPr>
            <w:tcW w:w="3199" w:type="dxa"/>
            <w:vAlign w:val="center"/>
          </w:tcPr>
          <w:p w14:paraId="0E244BC1" w14:textId="622C2509" w:rsidR="00FB32CF" w:rsidRDefault="00FB32CF" w:rsidP="00FB32CF">
            <w:pPr>
              <w:spacing w:line="240" w:lineRule="auto"/>
              <w:ind w:firstLine="0"/>
              <w:jc w:val="center"/>
              <w:rPr>
                <w:lang w:val="es-ES"/>
              </w:rPr>
            </w:pPr>
            <w:r>
              <w:rPr>
                <w:lang w:val="es-ES"/>
              </w:rPr>
              <w:t>H3nry</w:t>
            </w:r>
          </w:p>
        </w:tc>
        <w:tc>
          <w:tcPr>
            <w:tcW w:w="1402" w:type="dxa"/>
            <w:vAlign w:val="center"/>
          </w:tcPr>
          <w:p w14:paraId="217AEE07" w14:textId="0B6963C2" w:rsidR="00FB32CF" w:rsidRDefault="00FB32CF" w:rsidP="00FB32CF">
            <w:pPr>
              <w:spacing w:line="240" w:lineRule="auto"/>
              <w:ind w:firstLine="0"/>
              <w:jc w:val="center"/>
              <w:rPr>
                <w:lang w:val="es-ES"/>
              </w:rPr>
            </w:pPr>
            <w:r>
              <w:rPr>
                <w:lang w:val="es-ES"/>
              </w:rPr>
              <w:t>Letras</w:t>
            </w:r>
          </w:p>
        </w:tc>
        <w:tc>
          <w:tcPr>
            <w:tcW w:w="1402" w:type="dxa"/>
            <w:vAlign w:val="center"/>
          </w:tcPr>
          <w:p w14:paraId="040A3DE4" w14:textId="4135CF97" w:rsidR="00FB32CF" w:rsidRDefault="00FB32CF" w:rsidP="00FB32CF">
            <w:pPr>
              <w:spacing w:line="240" w:lineRule="auto"/>
              <w:ind w:firstLine="0"/>
              <w:jc w:val="center"/>
              <w:rPr>
                <w:lang w:val="es-ES"/>
              </w:rPr>
            </w:pPr>
            <w:r>
              <w:rPr>
                <w:lang w:val="es-ES"/>
              </w:rPr>
              <w:t>Letras</w:t>
            </w:r>
          </w:p>
        </w:tc>
        <w:tc>
          <w:tcPr>
            <w:tcW w:w="951" w:type="dxa"/>
            <w:vAlign w:val="center"/>
          </w:tcPr>
          <w:p w14:paraId="17F501E9" w14:textId="77777777" w:rsidR="00FB32CF" w:rsidRDefault="00FB32CF" w:rsidP="00FB32CF">
            <w:pPr>
              <w:spacing w:line="240" w:lineRule="auto"/>
              <w:ind w:firstLine="0"/>
              <w:jc w:val="center"/>
              <w:rPr>
                <w:lang w:val="es-ES"/>
              </w:rPr>
            </w:pPr>
            <w:r>
              <w:rPr>
                <w:lang w:val="es-ES"/>
              </w:rPr>
              <w:t>Exitoso</w:t>
            </w:r>
          </w:p>
        </w:tc>
      </w:tr>
      <w:tr w:rsidR="00FB32CF" w14:paraId="3E077881" w14:textId="77777777" w:rsidTr="00A05EF0">
        <w:trPr>
          <w:trHeight w:val="277"/>
        </w:trPr>
        <w:tc>
          <w:tcPr>
            <w:tcW w:w="952" w:type="dxa"/>
            <w:vAlign w:val="center"/>
          </w:tcPr>
          <w:p w14:paraId="483470E1" w14:textId="4ADE96E5" w:rsidR="00FB32CF" w:rsidRDefault="00FB32CF" w:rsidP="00FB32CF">
            <w:pPr>
              <w:spacing w:line="240" w:lineRule="auto"/>
              <w:ind w:firstLine="0"/>
              <w:jc w:val="center"/>
              <w:rPr>
                <w:lang w:val="es-ES"/>
              </w:rPr>
            </w:pPr>
            <w:r>
              <w:rPr>
                <w:lang w:val="es-ES"/>
              </w:rPr>
              <w:t>TS-VN 004</w:t>
            </w:r>
          </w:p>
        </w:tc>
        <w:tc>
          <w:tcPr>
            <w:tcW w:w="950" w:type="dxa"/>
            <w:vAlign w:val="center"/>
          </w:tcPr>
          <w:p w14:paraId="1EDB45DA" w14:textId="7945E5A0" w:rsidR="00FB32CF" w:rsidRDefault="00FB32CF" w:rsidP="00FB32CF">
            <w:pPr>
              <w:spacing w:line="240" w:lineRule="auto"/>
              <w:ind w:firstLine="0"/>
              <w:jc w:val="center"/>
              <w:rPr>
                <w:lang w:val="es-ES"/>
              </w:rPr>
            </w:pPr>
            <w:r>
              <w:rPr>
                <w:lang w:val="es-ES"/>
              </w:rPr>
              <w:t>4</w:t>
            </w:r>
          </w:p>
        </w:tc>
        <w:tc>
          <w:tcPr>
            <w:tcW w:w="2163" w:type="dxa"/>
          </w:tcPr>
          <w:p w14:paraId="5D137510" w14:textId="67F758F3" w:rsidR="00FB32CF" w:rsidRDefault="00FB32CF" w:rsidP="00FB32CF">
            <w:pPr>
              <w:spacing w:line="240" w:lineRule="auto"/>
              <w:ind w:firstLine="0"/>
              <w:jc w:val="center"/>
              <w:rPr>
                <w:lang w:val="es-ES"/>
              </w:rPr>
            </w:pPr>
            <w:proofErr w:type="spellStart"/>
            <w:r w:rsidRPr="000A42F3">
              <w:rPr>
                <w:lang w:val="es-ES"/>
              </w:rPr>
              <w:t>testValidarNombre</w:t>
            </w:r>
            <w:proofErr w:type="spellEnd"/>
          </w:p>
        </w:tc>
        <w:tc>
          <w:tcPr>
            <w:tcW w:w="3199" w:type="dxa"/>
            <w:vAlign w:val="center"/>
          </w:tcPr>
          <w:p w14:paraId="4E7EE1D8" w14:textId="548B97E6" w:rsidR="00FB32CF" w:rsidRDefault="00FB32CF" w:rsidP="00FB32CF">
            <w:pPr>
              <w:spacing w:line="240" w:lineRule="auto"/>
              <w:ind w:firstLine="0"/>
              <w:jc w:val="center"/>
              <w:rPr>
                <w:lang w:val="es-ES"/>
              </w:rPr>
            </w:pPr>
            <w:r>
              <w:rPr>
                <w:lang w:val="es-ES"/>
              </w:rPr>
              <w:t>Me</w:t>
            </w:r>
          </w:p>
        </w:tc>
        <w:tc>
          <w:tcPr>
            <w:tcW w:w="1402" w:type="dxa"/>
            <w:vAlign w:val="center"/>
          </w:tcPr>
          <w:p w14:paraId="74AAFF0C" w14:textId="52AB6A90" w:rsidR="00FB32CF" w:rsidRDefault="00FB32CF" w:rsidP="00FB32CF">
            <w:pPr>
              <w:spacing w:line="240" w:lineRule="auto"/>
              <w:ind w:firstLine="0"/>
              <w:jc w:val="center"/>
              <w:rPr>
                <w:lang w:val="es-ES"/>
              </w:rPr>
            </w:pPr>
            <w:r>
              <w:rPr>
                <w:lang w:val="es-ES"/>
              </w:rPr>
              <w:t>Cantidad</w:t>
            </w:r>
          </w:p>
        </w:tc>
        <w:tc>
          <w:tcPr>
            <w:tcW w:w="1402" w:type="dxa"/>
            <w:vAlign w:val="center"/>
          </w:tcPr>
          <w:p w14:paraId="5F07588F" w14:textId="48699F02" w:rsidR="00FB32CF" w:rsidRDefault="00FB32CF" w:rsidP="00FB32CF">
            <w:pPr>
              <w:spacing w:line="240" w:lineRule="auto"/>
              <w:ind w:firstLine="0"/>
              <w:jc w:val="center"/>
              <w:rPr>
                <w:lang w:val="es-ES"/>
              </w:rPr>
            </w:pPr>
            <w:r>
              <w:rPr>
                <w:lang w:val="es-ES"/>
              </w:rPr>
              <w:t>Cantidad</w:t>
            </w:r>
          </w:p>
        </w:tc>
        <w:tc>
          <w:tcPr>
            <w:tcW w:w="951" w:type="dxa"/>
            <w:vAlign w:val="center"/>
          </w:tcPr>
          <w:p w14:paraId="37DD40B0" w14:textId="562B3CF4" w:rsidR="00FB32CF" w:rsidRDefault="00FB32CF" w:rsidP="00FB32CF">
            <w:pPr>
              <w:spacing w:line="240" w:lineRule="auto"/>
              <w:ind w:firstLine="0"/>
              <w:jc w:val="center"/>
              <w:rPr>
                <w:lang w:val="es-ES"/>
              </w:rPr>
            </w:pPr>
            <w:r>
              <w:rPr>
                <w:lang w:val="es-ES"/>
              </w:rPr>
              <w:t>Exitoso</w:t>
            </w:r>
          </w:p>
        </w:tc>
      </w:tr>
      <w:tr w:rsidR="00FB32CF" w14:paraId="01192193" w14:textId="77777777" w:rsidTr="00A05EF0">
        <w:trPr>
          <w:trHeight w:val="277"/>
        </w:trPr>
        <w:tc>
          <w:tcPr>
            <w:tcW w:w="952" w:type="dxa"/>
            <w:vAlign w:val="center"/>
          </w:tcPr>
          <w:p w14:paraId="1722D763" w14:textId="19C31AB4" w:rsidR="00FB32CF" w:rsidRDefault="00FB32CF" w:rsidP="00FB32CF">
            <w:pPr>
              <w:spacing w:line="240" w:lineRule="auto"/>
              <w:ind w:firstLine="0"/>
              <w:jc w:val="center"/>
              <w:rPr>
                <w:lang w:val="es-ES"/>
              </w:rPr>
            </w:pPr>
            <w:r>
              <w:rPr>
                <w:lang w:val="es-ES"/>
              </w:rPr>
              <w:t>TS-VN 005</w:t>
            </w:r>
          </w:p>
        </w:tc>
        <w:tc>
          <w:tcPr>
            <w:tcW w:w="950" w:type="dxa"/>
            <w:vAlign w:val="center"/>
          </w:tcPr>
          <w:p w14:paraId="2EADA1AB" w14:textId="09872F74" w:rsidR="00FB32CF" w:rsidRDefault="00FB32CF" w:rsidP="00FB32CF">
            <w:pPr>
              <w:spacing w:line="240" w:lineRule="auto"/>
              <w:ind w:firstLine="0"/>
              <w:jc w:val="center"/>
              <w:rPr>
                <w:lang w:val="es-ES"/>
              </w:rPr>
            </w:pPr>
            <w:r>
              <w:rPr>
                <w:lang w:val="es-ES"/>
              </w:rPr>
              <w:t>5</w:t>
            </w:r>
          </w:p>
        </w:tc>
        <w:tc>
          <w:tcPr>
            <w:tcW w:w="2163" w:type="dxa"/>
          </w:tcPr>
          <w:p w14:paraId="561FF982" w14:textId="335D4400" w:rsidR="00FB32CF" w:rsidRDefault="00FB32CF" w:rsidP="00FB32CF">
            <w:pPr>
              <w:spacing w:line="240" w:lineRule="auto"/>
              <w:ind w:firstLine="0"/>
              <w:jc w:val="center"/>
              <w:rPr>
                <w:lang w:val="es-ES"/>
              </w:rPr>
            </w:pPr>
            <w:proofErr w:type="spellStart"/>
            <w:r w:rsidRPr="000A42F3">
              <w:rPr>
                <w:lang w:val="es-ES"/>
              </w:rPr>
              <w:t>testValidarNombre</w:t>
            </w:r>
            <w:proofErr w:type="spellEnd"/>
          </w:p>
        </w:tc>
        <w:tc>
          <w:tcPr>
            <w:tcW w:w="3199" w:type="dxa"/>
            <w:vAlign w:val="center"/>
          </w:tcPr>
          <w:p w14:paraId="23B3C8A5" w14:textId="1B5D054B" w:rsidR="00FB32CF" w:rsidRDefault="00FB32CF" w:rsidP="00FB32CF">
            <w:pPr>
              <w:spacing w:line="240" w:lineRule="auto"/>
              <w:ind w:firstLine="0"/>
              <w:jc w:val="center"/>
              <w:rPr>
                <w:lang w:val="es-ES"/>
              </w:rPr>
            </w:pPr>
            <w:proofErr w:type="spellStart"/>
            <w:r>
              <w:rPr>
                <w:lang w:val="es-ES"/>
              </w:rPr>
              <w:t>MelissaMelissaMelissaMelissa</w:t>
            </w:r>
            <w:proofErr w:type="spellEnd"/>
          </w:p>
        </w:tc>
        <w:tc>
          <w:tcPr>
            <w:tcW w:w="1402" w:type="dxa"/>
            <w:vAlign w:val="center"/>
          </w:tcPr>
          <w:p w14:paraId="4325224E" w14:textId="6B12F02C" w:rsidR="00FB32CF" w:rsidRDefault="00FB32CF" w:rsidP="00FB32CF">
            <w:pPr>
              <w:spacing w:line="240" w:lineRule="auto"/>
              <w:ind w:firstLine="0"/>
              <w:jc w:val="center"/>
              <w:rPr>
                <w:lang w:val="es-ES"/>
              </w:rPr>
            </w:pPr>
            <w:r>
              <w:rPr>
                <w:lang w:val="es-ES"/>
              </w:rPr>
              <w:t>Cantidad</w:t>
            </w:r>
          </w:p>
        </w:tc>
        <w:tc>
          <w:tcPr>
            <w:tcW w:w="1402" w:type="dxa"/>
            <w:vAlign w:val="center"/>
          </w:tcPr>
          <w:p w14:paraId="02A1E54E" w14:textId="1705F0B0" w:rsidR="00FB32CF" w:rsidRDefault="00FB32CF" w:rsidP="00FB32CF">
            <w:pPr>
              <w:spacing w:line="240" w:lineRule="auto"/>
              <w:ind w:firstLine="0"/>
              <w:jc w:val="center"/>
              <w:rPr>
                <w:lang w:val="es-ES"/>
              </w:rPr>
            </w:pPr>
            <w:r>
              <w:rPr>
                <w:lang w:val="es-ES"/>
              </w:rPr>
              <w:t>Cantidad</w:t>
            </w:r>
          </w:p>
        </w:tc>
        <w:tc>
          <w:tcPr>
            <w:tcW w:w="951" w:type="dxa"/>
            <w:vAlign w:val="center"/>
          </w:tcPr>
          <w:p w14:paraId="17E68215" w14:textId="04F8F53C" w:rsidR="00FB32CF" w:rsidRDefault="00FB32CF" w:rsidP="00FB32CF">
            <w:pPr>
              <w:spacing w:line="240" w:lineRule="auto"/>
              <w:ind w:firstLine="0"/>
              <w:jc w:val="center"/>
              <w:rPr>
                <w:lang w:val="es-ES"/>
              </w:rPr>
            </w:pPr>
            <w:r>
              <w:rPr>
                <w:lang w:val="es-ES"/>
              </w:rPr>
              <w:t>Exitoso</w:t>
            </w:r>
          </w:p>
        </w:tc>
      </w:tr>
    </w:tbl>
    <w:p w14:paraId="6B2FF60D" w14:textId="77777777" w:rsidR="007906E1" w:rsidRDefault="007906E1" w:rsidP="00E643AC">
      <w:pPr>
        <w:spacing w:after="0" w:line="240" w:lineRule="auto"/>
        <w:ind w:firstLine="0"/>
        <w:rPr>
          <w:b/>
          <w:bCs/>
          <w:lang w:val="es-ES"/>
        </w:rPr>
      </w:pPr>
    </w:p>
    <w:p w14:paraId="3E1EDBE7" w14:textId="77777777" w:rsidR="007906E1" w:rsidRDefault="007906E1" w:rsidP="00E643AC">
      <w:pPr>
        <w:spacing w:after="0" w:line="240" w:lineRule="auto"/>
        <w:ind w:firstLine="0"/>
        <w:rPr>
          <w:b/>
          <w:bCs/>
          <w:lang w:val="es-ES"/>
        </w:rPr>
      </w:pPr>
    </w:p>
    <w:p w14:paraId="5A12662D" w14:textId="2DF0E581" w:rsidR="007906E1" w:rsidRDefault="007906E1" w:rsidP="0050781D">
      <w:pPr>
        <w:pStyle w:val="Heading2"/>
      </w:pPr>
      <w:r>
        <w:t>Método ValidarCedula</w:t>
      </w:r>
    </w:p>
    <w:p w14:paraId="02FE0CC6" w14:textId="100AC782" w:rsidR="007906E1" w:rsidRDefault="00101C40" w:rsidP="007906E1">
      <w:pPr>
        <w:rPr>
          <w:lang w:val="es-ES"/>
        </w:rPr>
      </w:pPr>
      <w:r w:rsidRPr="00101C40">
        <w:rPr>
          <w:b/>
          <w:bCs/>
          <w:lang w:val="es-ES"/>
        </w:rPr>
        <w:t>Objetivo:</w:t>
      </w:r>
      <w:r>
        <w:rPr>
          <w:b/>
          <w:bCs/>
          <w:lang w:val="es-ES"/>
        </w:rPr>
        <w:t xml:space="preserve"> </w:t>
      </w:r>
      <w:r>
        <w:rPr>
          <w:lang w:val="es-ES"/>
        </w:rPr>
        <w:t xml:space="preserve">La cédula debe corresponder a los parámetros establecidos para una cédula de ciudadano panameño, es decir, debe contener </w:t>
      </w:r>
      <w:r w:rsidR="00087641">
        <w:rPr>
          <w:lang w:val="es-ES"/>
        </w:rPr>
        <w:t>primero un número del 1 al 13, un guion, luego una cadena de números enteros seguida de otro guion, finalizando con otra cadena de números enteros. Para ello, al igual que en validar nombre, se utilizan las herramientas de lenguajes regulares para establecer cadenas permitidas</w:t>
      </w:r>
      <w:r w:rsidR="007970EC">
        <w:rPr>
          <w:lang w:val="es-ES"/>
        </w:rPr>
        <w:t>.</w:t>
      </w:r>
    </w:p>
    <w:p w14:paraId="39951B8C" w14:textId="0CCE455D" w:rsidR="00087641" w:rsidRDefault="00087641" w:rsidP="008706E3">
      <w:pPr>
        <w:ind w:firstLine="0"/>
        <w:rPr>
          <w:b/>
          <w:bCs/>
          <w:lang w:val="es-ES"/>
        </w:rPr>
      </w:pPr>
      <w:r>
        <w:rPr>
          <w:b/>
          <w:bCs/>
          <w:lang w:val="es-ES"/>
        </w:rPr>
        <w:t>Código:</w:t>
      </w:r>
    </w:p>
    <w:p w14:paraId="16621AF0" w14:textId="20D2E967" w:rsidR="008706E3" w:rsidRDefault="008706E3" w:rsidP="008706E3">
      <w:pPr>
        <w:ind w:firstLine="0"/>
        <w:rPr>
          <w:b/>
          <w:bCs/>
          <w:lang w:val="es-ES"/>
        </w:rPr>
      </w:pPr>
      <w:r>
        <w:rPr>
          <w:noProof/>
        </w:rPr>
        <w:drawing>
          <wp:inline distT="0" distB="0" distL="0" distR="0" wp14:anchorId="5650D5F1" wp14:editId="347BEEE3">
            <wp:extent cx="5612130" cy="1656080"/>
            <wp:effectExtent l="0" t="0" r="7620" b="127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1656080"/>
                    </a:xfrm>
                    <a:prstGeom prst="rect">
                      <a:avLst/>
                    </a:prstGeom>
                  </pic:spPr>
                </pic:pic>
              </a:graphicData>
            </a:graphic>
          </wp:inline>
        </w:drawing>
      </w:r>
    </w:p>
    <w:p w14:paraId="4ABB2346" w14:textId="77777777" w:rsidR="00C97DA6" w:rsidRDefault="00C97DA6">
      <w:pPr>
        <w:spacing w:after="0" w:line="240" w:lineRule="auto"/>
        <w:ind w:firstLine="0"/>
        <w:jc w:val="left"/>
        <w:rPr>
          <w:b/>
          <w:bCs/>
          <w:lang w:val="es-ES"/>
        </w:rPr>
      </w:pPr>
      <w:r>
        <w:rPr>
          <w:b/>
          <w:bCs/>
          <w:lang w:val="es-ES"/>
        </w:rPr>
        <w:br w:type="page"/>
      </w:r>
    </w:p>
    <w:p w14:paraId="34937F8F" w14:textId="60D4472B" w:rsidR="008706E3" w:rsidRDefault="008706E3" w:rsidP="008706E3">
      <w:pPr>
        <w:ind w:firstLine="0"/>
        <w:rPr>
          <w:lang w:val="es-ES"/>
        </w:rPr>
      </w:pPr>
      <w:r>
        <w:rPr>
          <w:b/>
          <w:bCs/>
          <w:lang w:val="es-ES"/>
        </w:rPr>
        <w:lastRenderedPageBreak/>
        <w:t xml:space="preserve">Método de prueba asociado: </w:t>
      </w:r>
      <w:proofErr w:type="spellStart"/>
      <w:r>
        <w:rPr>
          <w:lang w:val="es-ES"/>
        </w:rPr>
        <w:t>testValidarCedula</w:t>
      </w:r>
      <w:proofErr w:type="spellEnd"/>
    </w:p>
    <w:p w14:paraId="7B793986" w14:textId="1B249F23" w:rsidR="00244E5E" w:rsidRDefault="00C97DA6" w:rsidP="008706E3">
      <w:pPr>
        <w:ind w:firstLine="0"/>
        <w:rPr>
          <w:lang w:val="es-ES"/>
        </w:rPr>
      </w:pPr>
      <w:r>
        <w:rPr>
          <w:noProof/>
        </w:rPr>
        <w:drawing>
          <wp:inline distT="0" distB="0" distL="0" distR="0" wp14:anchorId="66F9D4A9" wp14:editId="39F0AAC6">
            <wp:extent cx="5612130" cy="1544955"/>
            <wp:effectExtent l="0" t="0" r="762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1544955"/>
                    </a:xfrm>
                    <a:prstGeom prst="rect">
                      <a:avLst/>
                    </a:prstGeom>
                  </pic:spPr>
                </pic:pic>
              </a:graphicData>
            </a:graphic>
          </wp:inline>
        </w:drawing>
      </w:r>
    </w:p>
    <w:p w14:paraId="5C801B1D" w14:textId="77777777" w:rsidR="00FB32CF" w:rsidRDefault="00FB32CF" w:rsidP="008706E3">
      <w:pPr>
        <w:ind w:firstLine="0"/>
        <w:rPr>
          <w:lang w:val="es-ES"/>
        </w:rPr>
      </w:pPr>
    </w:p>
    <w:p w14:paraId="3D5E43C5" w14:textId="0DD9CB59" w:rsidR="008706E3" w:rsidRDefault="00C51FDE" w:rsidP="008706E3">
      <w:pPr>
        <w:ind w:firstLine="0"/>
        <w:rPr>
          <w:lang w:val="es-ES"/>
        </w:rPr>
      </w:pPr>
      <w:r>
        <w:rPr>
          <w:b/>
          <w:bCs/>
          <w:lang w:val="es-ES"/>
        </w:rPr>
        <w:t xml:space="preserve">Proveedor de datos: </w:t>
      </w:r>
      <w:proofErr w:type="spellStart"/>
      <w:r>
        <w:rPr>
          <w:lang w:val="es-ES"/>
        </w:rPr>
        <w:t>CedulaProvider</w:t>
      </w:r>
      <w:proofErr w:type="spellEnd"/>
    </w:p>
    <w:p w14:paraId="714F3970" w14:textId="0A22C8DF" w:rsidR="00C51FDE" w:rsidRPr="00E84E22" w:rsidRDefault="00E84E22" w:rsidP="00E84E22">
      <w:pPr>
        <w:ind w:firstLine="0"/>
        <w:jc w:val="center"/>
        <w:rPr>
          <w:u w:val="single"/>
          <w:lang w:val="es-ES"/>
        </w:rPr>
      </w:pPr>
      <w:r>
        <w:rPr>
          <w:noProof/>
        </w:rPr>
        <w:drawing>
          <wp:inline distT="0" distB="0" distL="0" distR="0" wp14:anchorId="7380B939" wp14:editId="2C4EB1F9">
            <wp:extent cx="4143375" cy="1638300"/>
            <wp:effectExtent l="0" t="0" r="952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43375" cy="1638300"/>
                    </a:xfrm>
                    <a:prstGeom prst="rect">
                      <a:avLst/>
                    </a:prstGeom>
                  </pic:spPr>
                </pic:pic>
              </a:graphicData>
            </a:graphic>
          </wp:inline>
        </w:drawing>
      </w:r>
    </w:p>
    <w:p w14:paraId="44F63F30" w14:textId="77777777" w:rsidR="00FB32CF" w:rsidRDefault="00FB32CF" w:rsidP="008706E3">
      <w:pPr>
        <w:ind w:firstLine="0"/>
        <w:rPr>
          <w:lang w:val="es-ES"/>
        </w:rPr>
      </w:pPr>
    </w:p>
    <w:p w14:paraId="4B245E87" w14:textId="34D6DD63" w:rsidR="00A72630" w:rsidRDefault="00A72630" w:rsidP="008706E3">
      <w:pPr>
        <w:ind w:firstLine="0"/>
        <w:rPr>
          <w:b/>
          <w:bCs/>
          <w:lang w:val="es-ES"/>
        </w:rPr>
      </w:pPr>
      <w:r>
        <w:rPr>
          <w:b/>
          <w:bCs/>
          <w:lang w:val="es-ES"/>
        </w:rPr>
        <w:t>Resultado de la prueba unitaria:</w:t>
      </w:r>
    </w:p>
    <w:p w14:paraId="12051D85" w14:textId="76805663" w:rsidR="00A72630" w:rsidRDefault="00FB32CF" w:rsidP="008706E3">
      <w:pPr>
        <w:ind w:firstLine="0"/>
        <w:rPr>
          <w:b/>
          <w:bCs/>
          <w:lang w:val="es-ES"/>
        </w:rPr>
      </w:pPr>
      <w:r>
        <w:rPr>
          <w:noProof/>
        </w:rPr>
        <w:drawing>
          <wp:inline distT="0" distB="0" distL="0" distR="0" wp14:anchorId="347F149E" wp14:editId="75D8B45A">
            <wp:extent cx="5612130" cy="1288415"/>
            <wp:effectExtent l="0" t="0" r="7620" b="698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1288415"/>
                    </a:xfrm>
                    <a:prstGeom prst="rect">
                      <a:avLst/>
                    </a:prstGeom>
                  </pic:spPr>
                </pic:pic>
              </a:graphicData>
            </a:graphic>
          </wp:inline>
        </w:drawing>
      </w:r>
    </w:p>
    <w:p w14:paraId="2A5B110F" w14:textId="3694E98B" w:rsidR="00FB32CF" w:rsidRDefault="00FB32CF" w:rsidP="00FB32CF">
      <w:pPr>
        <w:spacing w:after="0" w:line="240" w:lineRule="auto"/>
        <w:ind w:firstLine="0"/>
        <w:jc w:val="left"/>
        <w:rPr>
          <w:b/>
          <w:bCs/>
          <w:lang w:val="es-ES"/>
        </w:rPr>
      </w:pPr>
      <w:r>
        <w:rPr>
          <w:b/>
          <w:bCs/>
          <w:lang w:val="es-ES"/>
        </w:rPr>
        <w:br w:type="page"/>
      </w:r>
    </w:p>
    <w:tbl>
      <w:tblPr>
        <w:tblStyle w:val="TableGrid"/>
        <w:tblW w:w="11019" w:type="dxa"/>
        <w:tblInd w:w="-1058" w:type="dxa"/>
        <w:tblLook w:val="04A0" w:firstRow="1" w:lastRow="0" w:firstColumn="1" w:lastColumn="0" w:noHBand="0" w:noVBand="1"/>
      </w:tblPr>
      <w:tblGrid>
        <w:gridCol w:w="952"/>
        <w:gridCol w:w="950"/>
        <w:gridCol w:w="2163"/>
        <w:gridCol w:w="3199"/>
        <w:gridCol w:w="1402"/>
        <w:gridCol w:w="1402"/>
        <w:gridCol w:w="951"/>
      </w:tblGrid>
      <w:tr w:rsidR="00FB32CF" w14:paraId="1ABCE374" w14:textId="77777777" w:rsidTr="00A05EF0">
        <w:trPr>
          <w:trHeight w:val="564"/>
        </w:trPr>
        <w:tc>
          <w:tcPr>
            <w:tcW w:w="952" w:type="dxa"/>
            <w:vAlign w:val="center"/>
          </w:tcPr>
          <w:p w14:paraId="4F16373B" w14:textId="77777777" w:rsidR="00FB32CF" w:rsidRDefault="00FB32CF" w:rsidP="00A05EF0">
            <w:pPr>
              <w:spacing w:line="240" w:lineRule="auto"/>
              <w:ind w:firstLine="0"/>
              <w:jc w:val="center"/>
              <w:rPr>
                <w:b/>
                <w:bCs/>
                <w:lang w:val="es-ES"/>
              </w:rPr>
            </w:pPr>
            <w:r>
              <w:rPr>
                <w:b/>
                <w:bCs/>
                <w:lang w:val="es-ES"/>
              </w:rPr>
              <w:lastRenderedPageBreak/>
              <w:t>ID de caso de prueba</w:t>
            </w:r>
          </w:p>
        </w:tc>
        <w:tc>
          <w:tcPr>
            <w:tcW w:w="950" w:type="dxa"/>
            <w:vAlign w:val="center"/>
          </w:tcPr>
          <w:p w14:paraId="2251A0D0" w14:textId="77777777" w:rsidR="00FB32CF" w:rsidRDefault="00FB32CF" w:rsidP="00A05EF0">
            <w:pPr>
              <w:spacing w:line="240" w:lineRule="auto"/>
              <w:ind w:firstLine="0"/>
              <w:jc w:val="center"/>
              <w:rPr>
                <w:b/>
                <w:bCs/>
                <w:lang w:val="es-ES"/>
              </w:rPr>
            </w:pPr>
            <w:r>
              <w:rPr>
                <w:b/>
                <w:bCs/>
                <w:lang w:val="es-ES"/>
              </w:rPr>
              <w:t>Caso de prueba</w:t>
            </w:r>
          </w:p>
        </w:tc>
        <w:tc>
          <w:tcPr>
            <w:tcW w:w="2163" w:type="dxa"/>
            <w:vAlign w:val="center"/>
          </w:tcPr>
          <w:p w14:paraId="3092FEE4" w14:textId="77777777" w:rsidR="00FB32CF" w:rsidRDefault="00FB32CF" w:rsidP="00A05EF0">
            <w:pPr>
              <w:spacing w:line="240" w:lineRule="auto"/>
              <w:ind w:firstLine="0"/>
              <w:jc w:val="center"/>
              <w:rPr>
                <w:b/>
                <w:bCs/>
                <w:lang w:val="es-ES"/>
              </w:rPr>
            </w:pPr>
            <w:r>
              <w:rPr>
                <w:b/>
                <w:bCs/>
                <w:lang w:val="es-ES"/>
              </w:rPr>
              <w:t>Método o función</w:t>
            </w:r>
          </w:p>
        </w:tc>
        <w:tc>
          <w:tcPr>
            <w:tcW w:w="3199" w:type="dxa"/>
            <w:vAlign w:val="center"/>
          </w:tcPr>
          <w:p w14:paraId="12493491" w14:textId="77777777" w:rsidR="00FB32CF" w:rsidRDefault="00FB32CF" w:rsidP="00A05EF0">
            <w:pPr>
              <w:spacing w:line="240" w:lineRule="auto"/>
              <w:ind w:firstLine="0"/>
              <w:jc w:val="center"/>
              <w:rPr>
                <w:b/>
                <w:bCs/>
                <w:lang w:val="es-ES"/>
              </w:rPr>
            </w:pPr>
            <w:r>
              <w:rPr>
                <w:b/>
                <w:bCs/>
                <w:lang w:val="es-ES"/>
              </w:rPr>
              <w:t>Datos de Prueba</w:t>
            </w:r>
          </w:p>
        </w:tc>
        <w:tc>
          <w:tcPr>
            <w:tcW w:w="1402" w:type="dxa"/>
            <w:vAlign w:val="center"/>
          </w:tcPr>
          <w:p w14:paraId="1D7259F2" w14:textId="77777777" w:rsidR="00FB32CF" w:rsidRDefault="00FB32CF" w:rsidP="00A05EF0">
            <w:pPr>
              <w:spacing w:line="240" w:lineRule="auto"/>
              <w:ind w:firstLine="0"/>
              <w:jc w:val="center"/>
              <w:rPr>
                <w:b/>
                <w:bCs/>
                <w:lang w:val="es-ES"/>
              </w:rPr>
            </w:pPr>
            <w:r>
              <w:rPr>
                <w:b/>
                <w:bCs/>
                <w:lang w:val="es-ES"/>
              </w:rPr>
              <w:t>Resultados esperados</w:t>
            </w:r>
          </w:p>
        </w:tc>
        <w:tc>
          <w:tcPr>
            <w:tcW w:w="1402" w:type="dxa"/>
            <w:vAlign w:val="center"/>
          </w:tcPr>
          <w:p w14:paraId="46F16664" w14:textId="77777777" w:rsidR="00FB32CF" w:rsidRDefault="00FB32CF" w:rsidP="00A05EF0">
            <w:pPr>
              <w:spacing w:line="240" w:lineRule="auto"/>
              <w:ind w:firstLine="0"/>
              <w:jc w:val="center"/>
              <w:rPr>
                <w:b/>
                <w:bCs/>
                <w:lang w:val="es-ES"/>
              </w:rPr>
            </w:pPr>
            <w:r>
              <w:rPr>
                <w:b/>
                <w:bCs/>
                <w:lang w:val="es-ES"/>
              </w:rPr>
              <w:t>Resultados Obtenidos</w:t>
            </w:r>
          </w:p>
        </w:tc>
        <w:tc>
          <w:tcPr>
            <w:tcW w:w="951" w:type="dxa"/>
            <w:vAlign w:val="center"/>
          </w:tcPr>
          <w:p w14:paraId="35F1DD20" w14:textId="77777777" w:rsidR="00FB32CF" w:rsidRDefault="00FB32CF" w:rsidP="00A05EF0">
            <w:pPr>
              <w:spacing w:line="240" w:lineRule="auto"/>
              <w:ind w:firstLine="0"/>
              <w:jc w:val="center"/>
              <w:rPr>
                <w:b/>
                <w:bCs/>
                <w:lang w:val="es-ES"/>
              </w:rPr>
            </w:pPr>
            <w:r>
              <w:rPr>
                <w:b/>
                <w:bCs/>
                <w:lang w:val="es-ES"/>
              </w:rPr>
              <w:t>Estado</w:t>
            </w:r>
          </w:p>
        </w:tc>
      </w:tr>
      <w:tr w:rsidR="00976107" w14:paraId="7B1830FB" w14:textId="77777777" w:rsidTr="00A05EF0">
        <w:trPr>
          <w:trHeight w:val="277"/>
        </w:trPr>
        <w:tc>
          <w:tcPr>
            <w:tcW w:w="952" w:type="dxa"/>
            <w:vAlign w:val="center"/>
          </w:tcPr>
          <w:p w14:paraId="5B6E8FE9" w14:textId="1639D184" w:rsidR="00976107" w:rsidRPr="009A277B" w:rsidRDefault="00976107" w:rsidP="00976107">
            <w:pPr>
              <w:spacing w:line="240" w:lineRule="auto"/>
              <w:ind w:firstLine="0"/>
              <w:jc w:val="center"/>
              <w:rPr>
                <w:lang w:val="es-ES"/>
              </w:rPr>
            </w:pPr>
            <w:r>
              <w:rPr>
                <w:lang w:val="es-ES"/>
              </w:rPr>
              <w:t>TS - VC 001</w:t>
            </w:r>
          </w:p>
        </w:tc>
        <w:tc>
          <w:tcPr>
            <w:tcW w:w="950" w:type="dxa"/>
            <w:vAlign w:val="center"/>
          </w:tcPr>
          <w:p w14:paraId="3B93D561" w14:textId="77777777" w:rsidR="00976107" w:rsidRPr="009A277B" w:rsidRDefault="00976107" w:rsidP="00976107">
            <w:pPr>
              <w:spacing w:line="240" w:lineRule="auto"/>
              <w:ind w:firstLine="0"/>
              <w:jc w:val="center"/>
              <w:rPr>
                <w:lang w:val="es-ES"/>
              </w:rPr>
            </w:pPr>
            <w:r>
              <w:rPr>
                <w:lang w:val="es-ES"/>
              </w:rPr>
              <w:t>1</w:t>
            </w:r>
          </w:p>
        </w:tc>
        <w:tc>
          <w:tcPr>
            <w:tcW w:w="2163" w:type="dxa"/>
            <w:vAlign w:val="center"/>
          </w:tcPr>
          <w:p w14:paraId="316DCE1E" w14:textId="2532C09E" w:rsidR="00976107" w:rsidRPr="009A277B" w:rsidRDefault="00976107" w:rsidP="00976107">
            <w:pPr>
              <w:spacing w:line="240" w:lineRule="auto"/>
              <w:ind w:firstLine="0"/>
              <w:jc w:val="center"/>
              <w:rPr>
                <w:lang w:val="es-ES"/>
              </w:rPr>
            </w:pPr>
            <w:proofErr w:type="spellStart"/>
            <w:r>
              <w:rPr>
                <w:lang w:val="es-ES"/>
              </w:rPr>
              <w:t>testValidarCedula</w:t>
            </w:r>
            <w:proofErr w:type="spellEnd"/>
          </w:p>
        </w:tc>
        <w:tc>
          <w:tcPr>
            <w:tcW w:w="3199" w:type="dxa"/>
            <w:vAlign w:val="center"/>
          </w:tcPr>
          <w:p w14:paraId="5C89339B" w14:textId="37769B29" w:rsidR="00976107" w:rsidRPr="009A277B" w:rsidRDefault="00976107" w:rsidP="00976107">
            <w:pPr>
              <w:spacing w:line="240" w:lineRule="auto"/>
              <w:ind w:firstLine="0"/>
              <w:jc w:val="center"/>
              <w:rPr>
                <w:lang w:val="es-ES"/>
              </w:rPr>
            </w:pPr>
            <w:r>
              <w:rPr>
                <w:lang w:val="es-ES"/>
              </w:rPr>
              <w:t>8-123-1235</w:t>
            </w:r>
          </w:p>
        </w:tc>
        <w:tc>
          <w:tcPr>
            <w:tcW w:w="1402" w:type="dxa"/>
            <w:vAlign w:val="center"/>
          </w:tcPr>
          <w:p w14:paraId="168DB1EE" w14:textId="28B0C2E7" w:rsidR="00976107" w:rsidRPr="009A277B" w:rsidRDefault="00976107" w:rsidP="00976107">
            <w:pPr>
              <w:spacing w:line="240" w:lineRule="auto"/>
              <w:ind w:firstLine="0"/>
              <w:jc w:val="center"/>
              <w:rPr>
                <w:lang w:val="es-ES"/>
              </w:rPr>
            </w:pPr>
            <w:r>
              <w:rPr>
                <w:lang w:val="es-ES"/>
              </w:rPr>
              <w:t>Correcto</w:t>
            </w:r>
          </w:p>
        </w:tc>
        <w:tc>
          <w:tcPr>
            <w:tcW w:w="1402" w:type="dxa"/>
            <w:vAlign w:val="center"/>
          </w:tcPr>
          <w:p w14:paraId="54EFAB29" w14:textId="4E3DB95C" w:rsidR="00976107" w:rsidRPr="009A277B" w:rsidRDefault="00976107" w:rsidP="00976107">
            <w:pPr>
              <w:spacing w:line="240" w:lineRule="auto"/>
              <w:ind w:firstLine="0"/>
              <w:jc w:val="center"/>
              <w:rPr>
                <w:lang w:val="es-ES"/>
              </w:rPr>
            </w:pPr>
            <w:r>
              <w:rPr>
                <w:lang w:val="es-ES"/>
              </w:rPr>
              <w:t>Correcto</w:t>
            </w:r>
          </w:p>
        </w:tc>
        <w:tc>
          <w:tcPr>
            <w:tcW w:w="951" w:type="dxa"/>
            <w:vAlign w:val="center"/>
          </w:tcPr>
          <w:p w14:paraId="09862A7A" w14:textId="77777777" w:rsidR="00976107" w:rsidRPr="009A277B" w:rsidRDefault="00976107" w:rsidP="00976107">
            <w:pPr>
              <w:spacing w:line="240" w:lineRule="auto"/>
              <w:ind w:firstLine="0"/>
              <w:jc w:val="center"/>
              <w:rPr>
                <w:lang w:val="es-ES"/>
              </w:rPr>
            </w:pPr>
            <w:r>
              <w:rPr>
                <w:lang w:val="es-ES"/>
              </w:rPr>
              <w:t>Exitoso</w:t>
            </w:r>
          </w:p>
        </w:tc>
      </w:tr>
      <w:tr w:rsidR="00976107" w14:paraId="34AD52A7" w14:textId="77777777" w:rsidTr="00A05EF0">
        <w:trPr>
          <w:trHeight w:val="277"/>
        </w:trPr>
        <w:tc>
          <w:tcPr>
            <w:tcW w:w="952" w:type="dxa"/>
            <w:vAlign w:val="center"/>
          </w:tcPr>
          <w:p w14:paraId="6A1C02E5" w14:textId="5973BA6B" w:rsidR="00976107" w:rsidRPr="009A277B" w:rsidRDefault="00976107" w:rsidP="00976107">
            <w:pPr>
              <w:spacing w:line="240" w:lineRule="auto"/>
              <w:ind w:firstLine="0"/>
              <w:jc w:val="center"/>
              <w:rPr>
                <w:lang w:val="es-ES"/>
              </w:rPr>
            </w:pPr>
            <w:r>
              <w:rPr>
                <w:lang w:val="es-ES"/>
              </w:rPr>
              <w:t>TS-VC 002</w:t>
            </w:r>
          </w:p>
        </w:tc>
        <w:tc>
          <w:tcPr>
            <w:tcW w:w="950" w:type="dxa"/>
            <w:vAlign w:val="center"/>
          </w:tcPr>
          <w:p w14:paraId="4FA7F2D1" w14:textId="77777777" w:rsidR="00976107" w:rsidRPr="009A277B" w:rsidRDefault="00976107" w:rsidP="00976107">
            <w:pPr>
              <w:spacing w:line="240" w:lineRule="auto"/>
              <w:ind w:firstLine="0"/>
              <w:jc w:val="center"/>
              <w:rPr>
                <w:lang w:val="es-ES"/>
              </w:rPr>
            </w:pPr>
            <w:r>
              <w:rPr>
                <w:lang w:val="es-ES"/>
              </w:rPr>
              <w:t>2</w:t>
            </w:r>
          </w:p>
        </w:tc>
        <w:tc>
          <w:tcPr>
            <w:tcW w:w="2163" w:type="dxa"/>
            <w:vAlign w:val="center"/>
          </w:tcPr>
          <w:p w14:paraId="791B1DC7" w14:textId="4FCFC2E7" w:rsidR="00976107" w:rsidRPr="009A277B" w:rsidRDefault="00976107" w:rsidP="00976107">
            <w:pPr>
              <w:spacing w:line="240" w:lineRule="auto"/>
              <w:ind w:firstLine="0"/>
              <w:jc w:val="center"/>
              <w:rPr>
                <w:lang w:val="es-ES"/>
              </w:rPr>
            </w:pPr>
            <w:proofErr w:type="spellStart"/>
            <w:r>
              <w:rPr>
                <w:lang w:val="es-ES"/>
              </w:rPr>
              <w:t>testValidarCedula</w:t>
            </w:r>
            <w:proofErr w:type="spellEnd"/>
          </w:p>
        </w:tc>
        <w:tc>
          <w:tcPr>
            <w:tcW w:w="3199" w:type="dxa"/>
            <w:vAlign w:val="center"/>
          </w:tcPr>
          <w:p w14:paraId="2052640A" w14:textId="542354B6" w:rsidR="00976107" w:rsidRPr="009A277B" w:rsidRDefault="00976107" w:rsidP="00976107">
            <w:pPr>
              <w:spacing w:line="240" w:lineRule="auto"/>
              <w:ind w:firstLine="0"/>
              <w:jc w:val="center"/>
              <w:rPr>
                <w:lang w:val="es-ES"/>
              </w:rPr>
            </w:pPr>
            <w:r>
              <w:rPr>
                <w:lang w:val="es-ES"/>
              </w:rPr>
              <w:t>81231235</w:t>
            </w:r>
          </w:p>
        </w:tc>
        <w:tc>
          <w:tcPr>
            <w:tcW w:w="1402" w:type="dxa"/>
            <w:vAlign w:val="center"/>
          </w:tcPr>
          <w:p w14:paraId="13D49A25" w14:textId="077718F2" w:rsidR="00976107" w:rsidRPr="009A277B" w:rsidRDefault="00976107" w:rsidP="00976107">
            <w:pPr>
              <w:spacing w:line="240" w:lineRule="auto"/>
              <w:ind w:firstLine="0"/>
              <w:jc w:val="center"/>
              <w:rPr>
                <w:lang w:val="es-ES"/>
              </w:rPr>
            </w:pPr>
            <w:r>
              <w:rPr>
                <w:lang w:val="es-ES"/>
              </w:rPr>
              <w:t>Incorrecto</w:t>
            </w:r>
          </w:p>
        </w:tc>
        <w:tc>
          <w:tcPr>
            <w:tcW w:w="1402" w:type="dxa"/>
            <w:vAlign w:val="center"/>
          </w:tcPr>
          <w:p w14:paraId="5E2A2DFE" w14:textId="71EF9241" w:rsidR="00976107" w:rsidRPr="009A277B" w:rsidRDefault="00976107" w:rsidP="00976107">
            <w:pPr>
              <w:spacing w:line="240" w:lineRule="auto"/>
              <w:ind w:firstLine="0"/>
              <w:jc w:val="center"/>
              <w:rPr>
                <w:lang w:val="es-ES"/>
              </w:rPr>
            </w:pPr>
            <w:r>
              <w:rPr>
                <w:lang w:val="es-ES"/>
              </w:rPr>
              <w:t>Incorrecto</w:t>
            </w:r>
          </w:p>
        </w:tc>
        <w:tc>
          <w:tcPr>
            <w:tcW w:w="951" w:type="dxa"/>
            <w:vAlign w:val="center"/>
          </w:tcPr>
          <w:p w14:paraId="13335E17" w14:textId="77777777" w:rsidR="00976107" w:rsidRPr="009F66AE" w:rsidRDefault="00976107" w:rsidP="00976107">
            <w:pPr>
              <w:spacing w:line="240" w:lineRule="auto"/>
              <w:ind w:firstLine="0"/>
              <w:jc w:val="center"/>
              <w:rPr>
                <w:u w:val="single"/>
                <w:lang w:val="es-ES"/>
              </w:rPr>
            </w:pPr>
            <w:r w:rsidRPr="009F66AE">
              <w:rPr>
                <w:u w:val="single"/>
                <w:lang w:val="es-ES"/>
              </w:rPr>
              <w:t>Exitoso</w:t>
            </w:r>
          </w:p>
        </w:tc>
      </w:tr>
      <w:tr w:rsidR="00976107" w14:paraId="1815DCFD" w14:textId="77777777" w:rsidTr="00A05EF0">
        <w:trPr>
          <w:trHeight w:val="277"/>
        </w:trPr>
        <w:tc>
          <w:tcPr>
            <w:tcW w:w="952" w:type="dxa"/>
            <w:vAlign w:val="center"/>
          </w:tcPr>
          <w:p w14:paraId="78489047" w14:textId="302A9E3F" w:rsidR="00976107" w:rsidRDefault="00976107" w:rsidP="00976107">
            <w:pPr>
              <w:spacing w:line="240" w:lineRule="auto"/>
              <w:ind w:firstLine="0"/>
              <w:jc w:val="center"/>
              <w:rPr>
                <w:lang w:val="es-ES"/>
              </w:rPr>
            </w:pPr>
            <w:r>
              <w:rPr>
                <w:lang w:val="es-ES"/>
              </w:rPr>
              <w:t>TS-VC 003</w:t>
            </w:r>
          </w:p>
        </w:tc>
        <w:tc>
          <w:tcPr>
            <w:tcW w:w="950" w:type="dxa"/>
            <w:vAlign w:val="center"/>
          </w:tcPr>
          <w:p w14:paraId="12D3FC2A" w14:textId="77777777" w:rsidR="00976107" w:rsidRDefault="00976107" w:rsidP="00976107">
            <w:pPr>
              <w:spacing w:line="240" w:lineRule="auto"/>
              <w:ind w:firstLine="0"/>
              <w:jc w:val="center"/>
              <w:rPr>
                <w:lang w:val="es-ES"/>
              </w:rPr>
            </w:pPr>
            <w:r>
              <w:rPr>
                <w:lang w:val="es-ES"/>
              </w:rPr>
              <w:t>3</w:t>
            </w:r>
          </w:p>
        </w:tc>
        <w:tc>
          <w:tcPr>
            <w:tcW w:w="2163" w:type="dxa"/>
            <w:vAlign w:val="center"/>
          </w:tcPr>
          <w:p w14:paraId="697DA136" w14:textId="4FBC448C" w:rsidR="00976107" w:rsidRDefault="00976107" w:rsidP="00976107">
            <w:pPr>
              <w:spacing w:line="240" w:lineRule="auto"/>
              <w:ind w:firstLine="0"/>
              <w:jc w:val="center"/>
              <w:rPr>
                <w:lang w:val="es-ES"/>
              </w:rPr>
            </w:pPr>
            <w:proofErr w:type="spellStart"/>
            <w:r>
              <w:rPr>
                <w:lang w:val="es-ES"/>
              </w:rPr>
              <w:t>testValidarCedula</w:t>
            </w:r>
            <w:proofErr w:type="spellEnd"/>
          </w:p>
        </w:tc>
        <w:tc>
          <w:tcPr>
            <w:tcW w:w="3199" w:type="dxa"/>
            <w:vAlign w:val="center"/>
          </w:tcPr>
          <w:p w14:paraId="139E792D" w14:textId="28241C00" w:rsidR="00976107" w:rsidRDefault="00976107" w:rsidP="00976107">
            <w:pPr>
              <w:spacing w:line="240" w:lineRule="auto"/>
              <w:ind w:firstLine="0"/>
              <w:jc w:val="center"/>
              <w:rPr>
                <w:lang w:val="es-ES"/>
              </w:rPr>
            </w:pPr>
            <w:r>
              <w:rPr>
                <w:lang w:val="es-ES"/>
              </w:rPr>
              <w:t>8</w:t>
            </w:r>
          </w:p>
        </w:tc>
        <w:tc>
          <w:tcPr>
            <w:tcW w:w="1402" w:type="dxa"/>
            <w:vAlign w:val="center"/>
          </w:tcPr>
          <w:p w14:paraId="419B5DAF" w14:textId="750F83E2" w:rsidR="00976107" w:rsidRDefault="00976107" w:rsidP="00976107">
            <w:pPr>
              <w:spacing w:line="240" w:lineRule="auto"/>
              <w:ind w:firstLine="0"/>
              <w:jc w:val="center"/>
              <w:rPr>
                <w:lang w:val="es-ES"/>
              </w:rPr>
            </w:pPr>
            <w:r>
              <w:rPr>
                <w:lang w:val="es-ES"/>
              </w:rPr>
              <w:t>Incorrecto</w:t>
            </w:r>
          </w:p>
        </w:tc>
        <w:tc>
          <w:tcPr>
            <w:tcW w:w="1402" w:type="dxa"/>
            <w:vAlign w:val="center"/>
          </w:tcPr>
          <w:p w14:paraId="0065CE1B" w14:textId="141891FC" w:rsidR="00976107" w:rsidRDefault="00976107" w:rsidP="00976107">
            <w:pPr>
              <w:spacing w:line="240" w:lineRule="auto"/>
              <w:ind w:firstLine="0"/>
              <w:jc w:val="center"/>
              <w:rPr>
                <w:lang w:val="es-ES"/>
              </w:rPr>
            </w:pPr>
            <w:r>
              <w:rPr>
                <w:lang w:val="es-ES"/>
              </w:rPr>
              <w:t>Incorrecto</w:t>
            </w:r>
          </w:p>
        </w:tc>
        <w:tc>
          <w:tcPr>
            <w:tcW w:w="951" w:type="dxa"/>
            <w:vAlign w:val="center"/>
          </w:tcPr>
          <w:p w14:paraId="5CA098E1" w14:textId="77777777" w:rsidR="00976107" w:rsidRDefault="00976107" w:rsidP="00976107">
            <w:pPr>
              <w:spacing w:line="240" w:lineRule="auto"/>
              <w:ind w:firstLine="0"/>
              <w:jc w:val="center"/>
              <w:rPr>
                <w:lang w:val="es-ES"/>
              </w:rPr>
            </w:pPr>
            <w:r>
              <w:rPr>
                <w:lang w:val="es-ES"/>
              </w:rPr>
              <w:t>Exitoso</w:t>
            </w:r>
          </w:p>
        </w:tc>
      </w:tr>
      <w:tr w:rsidR="00976107" w14:paraId="6EA3F985" w14:textId="77777777" w:rsidTr="00A05EF0">
        <w:trPr>
          <w:trHeight w:val="277"/>
        </w:trPr>
        <w:tc>
          <w:tcPr>
            <w:tcW w:w="952" w:type="dxa"/>
            <w:vAlign w:val="center"/>
          </w:tcPr>
          <w:p w14:paraId="19CB9155" w14:textId="6B84BF4D" w:rsidR="00976107" w:rsidRDefault="00976107" w:rsidP="00976107">
            <w:pPr>
              <w:spacing w:line="240" w:lineRule="auto"/>
              <w:ind w:firstLine="0"/>
              <w:jc w:val="center"/>
              <w:rPr>
                <w:lang w:val="es-ES"/>
              </w:rPr>
            </w:pPr>
            <w:r>
              <w:rPr>
                <w:lang w:val="es-ES"/>
              </w:rPr>
              <w:t>TS-VC 004</w:t>
            </w:r>
          </w:p>
        </w:tc>
        <w:tc>
          <w:tcPr>
            <w:tcW w:w="950" w:type="dxa"/>
            <w:vAlign w:val="center"/>
          </w:tcPr>
          <w:p w14:paraId="31931EEE" w14:textId="77777777" w:rsidR="00976107" w:rsidRDefault="00976107" w:rsidP="00976107">
            <w:pPr>
              <w:spacing w:line="240" w:lineRule="auto"/>
              <w:ind w:firstLine="0"/>
              <w:jc w:val="center"/>
              <w:rPr>
                <w:lang w:val="es-ES"/>
              </w:rPr>
            </w:pPr>
            <w:r>
              <w:rPr>
                <w:lang w:val="es-ES"/>
              </w:rPr>
              <w:t>4</w:t>
            </w:r>
          </w:p>
        </w:tc>
        <w:tc>
          <w:tcPr>
            <w:tcW w:w="2163" w:type="dxa"/>
            <w:vAlign w:val="center"/>
          </w:tcPr>
          <w:p w14:paraId="74165B03" w14:textId="518485F9" w:rsidR="00976107" w:rsidRDefault="00976107" w:rsidP="00976107">
            <w:pPr>
              <w:spacing w:line="240" w:lineRule="auto"/>
              <w:ind w:firstLine="0"/>
              <w:jc w:val="center"/>
              <w:rPr>
                <w:lang w:val="es-ES"/>
              </w:rPr>
            </w:pPr>
            <w:proofErr w:type="spellStart"/>
            <w:r>
              <w:rPr>
                <w:lang w:val="es-ES"/>
              </w:rPr>
              <w:t>testValidarCedula</w:t>
            </w:r>
            <w:proofErr w:type="spellEnd"/>
          </w:p>
        </w:tc>
        <w:tc>
          <w:tcPr>
            <w:tcW w:w="3199" w:type="dxa"/>
            <w:vAlign w:val="center"/>
          </w:tcPr>
          <w:p w14:paraId="18AE7808" w14:textId="543B51E9" w:rsidR="00976107" w:rsidRDefault="00976107" w:rsidP="00976107">
            <w:pPr>
              <w:spacing w:line="240" w:lineRule="auto"/>
              <w:ind w:firstLine="0"/>
              <w:jc w:val="center"/>
              <w:rPr>
                <w:lang w:val="es-ES"/>
              </w:rPr>
            </w:pPr>
            <w:r>
              <w:rPr>
                <w:lang w:val="es-ES"/>
              </w:rPr>
              <w:t>8138813288</w:t>
            </w:r>
          </w:p>
        </w:tc>
        <w:tc>
          <w:tcPr>
            <w:tcW w:w="1402" w:type="dxa"/>
            <w:vAlign w:val="center"/>
          </w:tcPr>
          <w:p w14:paraId="783F7AC8" w14:textId="645C2780" w:rsidR="00976107" w:rsidRDefault="00976107" w:rsidP="00976107">
            <w:pPr>
              <w:spacing w:line="240" w:lineRule="auto"/>
              <w:ind w:firstLine="0"/>
              <w:jc w:val="center"/>
              <w:rPr>
                <w:lang w:val="es-ES"/>
              </w:rPr>
            </w:pPr>
            <w:r>
              <w:rPr>
                <w:lang w:val="es-ES"/>
              </w:rPr>
              <w:t>Incorrecto</w:t>
            </w:r>
          </w:p>
        </w:tc>
        <w:tc>
          <w:tcPr>
            <w:tcW w:w="1402" w:type="dxa"/>
            <w:vAlign w:val="center"/>
          </w:tcPr>
          <w:p w14:paraId="36564D7B" w14:textId="139A6966" w:rsidR="00976107" w:rsidRDefault="00976107" w:rsidP="00976107">
            <w:pPr>
              <w:spacing w:line="240" w:lineRule="auto"/>
              <w:ind w:firstLine="0"/>
              <w:jc w:val="center"/>
              <w:rPr>
                <w:lang w:val="es-ES"/>
              </w:rPr>
            </w:pPr>
            <w:r>
              <w:rPr>
                <w:lang w:val="es-ES"/>
              </w:rPr>
              <w:t>Incorrecto</w:t>
            </w:r>
          </w:p>
        </w:tc>
        <w:tc>
          <w:tcPr>
            <w:tcW w:w="951" w:type="dxa"/>
            <w:vAlign w:val="center"/>
          </w:tcPr>
          <w:p w14:paraId="27E74738" w14:textId="77777777" w:rsidR="00976107" w:rsidRDefault="00976107" w:rsidP="00976107">
            <w:pPr>
              <w:spacing w:line="240" w:lineRule="auto"/>
              <w:ind w:firstLine="0"/>
              <w:jc w:val="center"/>
              <w:rPr>
                <w:lang w:val="es-ES"/>
              </w:rPr>
            </w:pPr>
            <w:r>
              <w:rPr>
                <w:lang w:val="es-ES"/>
              </w:rPr>
              <w:t>Exitoso</w:t>
            </w:r>
          </w:p>
        </w:tc>
      </w:tr>
    </w:tbl>
    <w:p w14:paraId="2E713512" w14:textId="77777777" w:rsidR="00FB32CF" w:rsidRPr="00A72630" w:rsidRDefault="00FB32CF" w:rsidP="008706E3">
      <w:pPr>
        <w:ind w:firstLine="0"/>
        <w:rPr>
          <w:b/>
          <w:bCs/>
          <w:lang w:val="es-ES"/>
        </w:rPr>
      </w:pPr>
    </w:p>
    <w:p w14:paraId="2D4E4CE3" w14:textId="77777777" w:rsidR="008706E3" w:rsidRPr="00087641" w:rsidRDefault="008706E3" w:rsidP="008706E3">
      <w:pPr>
        <w:ind w:firstLine="0"/>
        <w:rPr>
          <w:b/>
          <w:bCs/>
          <w:lang w:val="es-ES"/>
        </w:rPr>
      </w:pPr>
    </w:p>
    <w:p w14:paraId="27A0EFBC" w14:textId="5DB73FAB" w:rsidR="007906E1" w:rsidRPr="007906E1" w:rsidRDefault="007131DB" w:rsidP="0050781D">
      <w:pPr>
        <w:pStyle w:val="Heading2"/>
        <w:rPr>
          <w:rFonts w:eastAsiaTheme="minorHAnsi" w:cstheme="minorBidi"/>
          <w:szCs w:val="22"/>
        </w:rPr>
      </w:pPr>
      <w:r w:rsidRPr="007131DB">
        <w:br w:type="page"/>
      </w:r>
    </w:p>
    <w:p w14:paraId="6EEF817F" w14:textId="3DD7FF8E" w:rsidR="009F66AE" w:rsidRDefault="00B65CF4" w:rsidP="00B65CF4">
      <w:pPr>
        <w:pStyle w:val="Heading1"/>
        <w:rPr>
          <w:lang w:val="es-ES"/>
        </w:rPr>
      </w:pPr>
      <w:r>
        <w:rPr>
          <w:lang w:val="es-ES"/>
        </w:rPr>
        <w:lastRenderedPageBreak/>
        <w:t>Conclusión</w:t>
      </w:r>
    </w:p>
    <w:p w14:paraId="21BE0B7F" w14:textId="5BA80885" w:rsidR="006833B8" w:rsidRPr="00A007DB" w:rsidRDefault="00A007DB" w:rsidP="006833B8">
      <w:pPr>
        <w:rPr>
          <w:lang w:val="es-ES"/>
        </w:rPr>
      </w:pPr>
      <w:r>
        <w:rPr>
          <w:lang w:val="es-ES"/>
        </w:rPr>
        <w:t>Una vez finalizado este proyecto, como equipo podemos concluir que probar</w:t>
      </w:r>
      <w:r w:rsidR="00554E02">
        <w:rPr>
          <w:lang w:val="es-ES"/>
        </w:rPr>
        <w:t xml:space="preserve"> correctamente las funcionalidades de un software no es una tarea fácil, mucho menos que involucre poco tiempo, se necesita esfuerzo, constancia y mucha atención </w:t>
      </w:r>
      <w:proofErr w:type="gramStart"/>
      <w:r w:rsidR="00554E02">
        <w:rPr>
          <w:lang w:val="es-ES"/>
        </w:rPr>
        <w:t>y  orden</w:t>
      </w:r>
      <w:proofErr w:type="gramEnd"/>
      <w:r w:rsidR="00554E02">
        <w:rPr>
          <w:lang w:val="es-ES"/>
        </w:rPr>
        <w:t xml:space="preserve"> en la documentación para seguir </w:t>
      </w:r>
      <w:r w:rsidR="006833B8">
        <w:rPr>
          <w:lang w:val="es-ES"/>
        </w:rPr>
        <w:t xml:space="preserve">las especificaciones al pie de la letra desde el principio hasta el final. </w:t>
      </w:r>
      <w:r w:rsidR="00E12141">
        <w:rPr>
          <w:lang w:val="es-ES"/>
        </w:rPr>
        <w:t xml:space="preserve">Sin estas pruebas, es </w:t>
      </w:r>
      <w:proofErr w:type="spellStart"/>
      <w:r w:rsidR="00E12141">
        <w:rPr>
          <w:lang w:val="es-ES"/>
        </w:rPr>
        <w:t>practicamente</w:t>
      </w:r>
      <w:proofErr w:type="spellEnd"/>
      <w:r w:rsidR="00E12141">
        <w:rPr>
          <w:lang w:val="es-ES"/>
        </w:rPr>
        <w:t xml:space="preserve"> imposible entregar un producto de buena calidad</w:t>
      </w:r>
      <w:r w:rsidR="0077522A">
        <w:rPr>
          <w:lang w:val="es-ES"/>
        </w:rPr>
        <w:t>.</w:t>
      </w:r>
    </w:p>
    <w:p w14:paraId="6C861C9E" w14:textId="77777777" w:rsidR="004D379B" w:rsidRDefault="00061DA3" w:rsidP="006833B8">
      <w:pPr>
        <w:rPr>
          <w:lang w:val="es-ES"/>
        </w:rPr>
      </w:pPr>
      <w:r>
        <w:rPr>
          <w:lang w:val="es-ES"/>
        </w:rPr>
        <w:t>Es de gran importancia destacar que el error humano es algo indispensable, algo que no puede evitarse</w:t>
      </w:r>
      <w:r w:rsidR="005B3518">
        <w:rPr>
          <w:lang w:val="es-ES"/>
        </w:rPr>
        <w:t>. Sobre todo, es importante definir desde el principio cuáles son las características</w:t>
      </w:r>
      <w:r w:rsidR="003D2883">
        <w:rPr>
          <w:lang w:val="es-ES"/>
        </w:rPr>
        <w:t xml:space="preserve">, proporcionando de la manera más detallada posible las especificaciones, de manera que pueda reducirse el rango de posibles </w:t>
      </w:r>
      <w:r w:rsidR="004D379B">
        <w:rPr>
          <w:lang w:val="es-ES"/>
        </w:rPr>
        <w:t>aspectos que falten al finalizar.</w:t>
      </w:r>
    </w:p>
    <w:p w14:paraId="5247EBC5" w14:textId="11E82D9A" w:rsidR="0077522A" w:rsidRPr="00A007DB" w:rsidRDefault="004D379B" w:rsidP="006833B8">
      <w:pPr>
        <w:rPr>
          <w:lang w:val="es-ES"/>
        </w:rPr>
      </w:pPr>
      <w:r>
        <w:rPr>
          <w:lang w:val="es-ES"/>
        </w:rPr>
        <w:t xml:space="preserve">Codificar las pruebas de software </w:t>
      </w:r>
      <w:r w:rsidR="00BB2054">
        <w:rPr>
          <w:lang w:val="es-ES"/>
        </w:rPr>
        <w:t xml:space="preserve">es difícil, si no se organiza bien y no se emplean buenas técnicas de programación, el código </w:t>
      </w:r>
      <w:r w:rsidR="00AF5919">
        <w:rPr>
          <w:lang w:val="es-ES"/>
        </w:rPr>
        <w:t xml:space="preserve">puede resultar en una complejidad muy grande, lo que </w:t>
      </w:r>
      <w:r w:rsidR="00083391">
        <w:rPr>
          <w:lang w:val="es-ES"/>
        </w:rPr>
        <w:t>ocasiona que su mantenibilidad sea nula,</w:t>
      </w:r>
      <w:r w:rsidR="006D2523">
        <w:rPr>
          <w:lang w:val="es-ES"/>
        </w:rPr>
        <w:t xml:space="preserve"> este proyecto ha sido </w:t>
      </w:r>
      <w:r w:rsidR="007E3BF9">
        <w:rPr>
          <w:lang w:val="es-ES"/>
        </w:rPr>
        <w:t xml:space="preserve">el inicio de nuestros pasos en el </w:t>
      </w:r>
      <w:proofErr w:type="spellStart"/>
      <w:r w:rsidR="007E3BF9">
        <w:rPr>
          <w:lang w:val="es-ES"/>
        </w:rPr>
        <w:t>testing</w:t>
      </w:r>
      <w:proofErr w:type="spellEnd"/>
      <w:r w:rsidR="007E3BF9">
        <w:rPr>
          <w:lang w:val="es-ES"/>
        </w:rPr>
        <w:t xml:space="preserve">, y al ser la primera vez, pudimos observar </w:t>
      </w:r>
      <w:r w:rsidR="00C527F6">
        <w:rPr>
          <w:lang w:val="es-ES"/>
        </w:rPr>
        <w:t>ciertos errores que se cometen al principio y que pueden ocasionar desastres al final</w:t>
      </w:r>
      <w:r w:rsidR="0030312F">
        <w:rPr>
          <w:lang w:val="es-ES"/>
        </w:rPr>
        <w:t xml:space="preserve">. </w:t>
      </w:r>
      <w:r w:rsidR="004202C2">
        <w:rPr>
          <w:lang w:val="es-ES"/>
        </w:rPr>
        <w:t xml:space="preserve">Sólo si tenemos en cuenta la cantidad de documentación y tiempo que fue requerido para este proyecto, podemos entender los grandes costos que involucran las pruebas de software, que cómo aprendimos durante las clases, </w:t>
      </w:r>
      <w:r w:rsidR="008D79D1">
        <w:rPr>
          <w:lang w:val="es-ES"/>
        </w:rPr>
        <w:t>son realmente altos.</w:t>
      </w:r>
    </w:p>
    <w:p w14:paraId="16F88172" w14:textId="4DC3CD0F" w:rsidR="00AF362D" w:rsidRPr="00A007DB" w:rsidRDefault="00C04734" w:rsidP="0070338B">
      <w:pPr>
        <w:rPr>
          <w:lang w:val="es-ES"/>
        </w:rPr>
      </w:pPr>
      <w:r>
        <w:rPr>
          <w:lang w:val="es-ES"/>
        </w:rPr>
        <w:t xml:space="preserve">Cómo adición al aprendizaje, </w:t>
      </w:r>
      <w:r w:rsidR="00B22514">
        <w:rPr>
          <w:lang w:val="es-ES"/>
        </w:rPr>
        <w:t xml:space="preserve">nos encontramos con el uso de varios </w:t>
      </w:r>
      <w:r w:rsidR="00481A14">
        <w:rPr>
          <w:lang w:val="es-ES"/>
        </w:rPr>
        <w:t>softwares</w:t>
      </w:r>
      <w:r w:rsidR="00B22514">
        <w:rPr>
          <w:lang w:val="es-ES"/>
        </w:rPr>
        <w:t xml:space="preserve"> que nos permitirían realizar este proyecto, uno de ellos </w:t>
      </w:r>
      <w:proofErr w:type="spellStart"/>
      <w:r w:rsidR="00B22514">
        <w:rPr>
          <w:lang w:val="es-ES"/>
        </w:rPr>
        <w:t>Docker</w:t>
      </w:r>
      <w:proofErr w:type="spellEnd"/>
      <w:r w:rsidR="00B22514">
        <w:rPr>
          <w:lang w:val="es-ES"/>
        </w:rPr>
        <w:t>, el cual</w:t>
      </w:r>
      <w:r w:rsidR="005A20A2">
        <w:rPr>
          <w:lang w:val="es-ES"/>
        </w:rPr>
        <w:t>,</w:t>
      </w:r>
      <w:r w:rsidR="00B22514">
        <w:rPr>
          <w:lang w:val="es-ES"/>
        </w:rPr>
        <w:t xml:space="preserve"> a pesar de ser exigente para la máquina, proporciona más simplicidad y estandarización al momento de crear un proyecto</w:t>
      </w:r>
      <w:r w:rsidR="00314BE2">
        <w:rPr>
          <w:lang w:val="es-ES"/>
        </w:rPr>
        <w:t xml:space="preserve">, y al igual que </w:t>
      </w:r>
      <w:proofErr w:type="spellStart"/>
      <w:r w:rsidR="00756963">
        <w:rPr>
          <w:lang w:val="es-ES"/>
        </w:rPr>
        <w:t>Docker</w:t>
      </w:r>
      <w:proofErr w:type="spellEnd"/>
      <w:r w:rsidR="00756963">
        <w:rPr>
          <w:lang w:val="es-ES"/>
        </w:rPr>
        <w:t xml:space="preserve">, el uso </w:t>
      </w:r>
      <w:r w:rsidR="001423C0">
        <w:rPr>
          <w:lang w:val="es-ES"/>
        </w:rPr>
        <w:t>en conjunto con</w:t>
      </w:r>
      <w:r w:rsidR="00756963">
        <w:rPr>
          <w:lang w:val="es-ES"/>
        </w:rPr>
        <w:t xml:space="preserve"> todas las </w:t>
      </w:r>
      <w:r w:rsidR="001423C0">
        <w:rPr>
          <w:lang w:val="es-ES"/>
        </w:rPr>
        <w:t>demás</w:t>
      </w:r>
      <w:r w:rsidR="00756963">
        <w:rPr>
          <w:lang w:val="es-ES"/>
        </w:rPr>
        <w:t xml:space="preserve"> herramientas descritas al comienzo nos proporcionó</w:t>
      </w:r>
      <w:r w:rsidR="00603D2C">
        <w:rPr>
          <w:lang w:val="es-ES"/>
        </w:rPr>
        <w:t xml:space="preserve"> mayores conocimientos</w:t>
      </w:r>
      <w:r w:rsidR="001423C0">
        <w:rPr>
          <w:lang w:val="es-ES"/>
        </w:rPr>
        <w:t xml:space="preserve">, cómo resultado, a pesar de no ser un trabajo perfecto, </w:t>
      </w:r>
      <w:r w:rsidR="00E31F73">
        <w:rPr>
          <w:lang w:val="es-ES"/>
        </w:rPr>
        <w:t xml:space="preserve">podemos concluir que hemos </w:t>
      </w:r>
      <w:r w:rsidR="004E192A">
        <w:rPr>
          <w:lang w:val="es-ES"/>
        </w:rPr>
        <w:t>mejorado nuestras destrezas</w:t>
      </w:r>
      <w:r w:rsidR="00294D61">
        <w:rPr>
          <w:lang w:val="es-ES"/>
        </w:rPr>
        <w:t xml:space="preserve">, habilidades, </w:t>
      </w:r>
      <w:r w:rsidR="00DF231B">
        <w:rPr>
          <w:lang w:val="es-ES"/>
        </w:rPr>
        <w:t xml:space="preserve">lo que nos permitirá </w:t>
      </w:r>
      <w:r w:rsidR="00F34436">
        <w:rPr>
          <w:lang w:val="es-ES"/>
        </w:rPr>
        <w:t>una mejor organización e implementación.</w:t>
      </w:r>
    </w:p>
    <w:p w14:paraId="6B9E858C" w14:textId="77777777" w:rsidR="00ED6062" w:rsidRDefault="00ED6062">
      <w:pPr>
        <w:spacing w:after="0" w:line="240" w:lineRule="auto"/>
        <w:ind w:firstLine="0"/>
        <w:jc w:val="left"/>
        <w:rPr>
          <w:lang w:val="es-ES"/>
        </w:rPr>
      </w:pPr>
      <w:r>
        <w:rPr>
          <w:lang w:val="es-ES"/>
        </w:rPr>
        <w:br w:type="page"/>
      </w:r>
    </w:p>
    <w:p w14:paraId="4419DCEA" w14:textId="07B01EF2" w:rsidR="002D3D77" w:rsidRPr="0050781D" w:rsidRDefault="00ED6062" w:rsidP="00285EBA">
      <w:pPr>
        <w:pStyle w:val="Heading1"/>
        <w:rPr>
          <w:lang w:val="es-ES"/>
        </w:rPr>
      </w:pPr>
      <w:proofErr w:type="gramStart"/>
      <w:r w:rsidRPr="0050781D">
        <w:rPr>
          <w:lang w:val="es-ES"/>
        </w:rPr>
        <w:lastRenderedPageBreak/>
        <w:t>Link</w:t>
      </w:r>
      <w:proofErr w:type="gramEnd"/>
    </w:p>
    <w:p w14:paraId="41515943" w14:textId="7F7D069E" w:rsidR="00716B0F" w:rsidRPr="00716B0F" w:rsidRDefault="00716B0F" w:rsidP="00716B0F">
      <w:pPr>
        <w:rPr>
          <w:lang w:val="es-ES"/>
        </w:rPr>
      </w:pPr>
      <w:hyperlink r:id="rId127" w:history="1">
        <w:r w:rsidRPr="000A5D77">
          <w:rPr>
            <w:rStyle w:val="Hyperlink"/>
            <w:lang w:val="es-ES"/>
          </w:rPr>
          <w:t>https://demo-us.spiraservice.net/proyecto-semestral-css</w:t>
        </w:r>
      </w:hyperlink>
      <w:r>
        <w:rPr>
          <w:lang w:val="es-ES"/>
        </w:rPr>
        <w:t xml:space="preserve"> </w:t>
      </w:r>
    </w:p>
    <w:p w14:paraId="4CF9BAA1" w14:textId="0B706E7E" w:rsidR="00716B0F" w:rsidRPr="00716B0F" w:rsidRDefault="00716B0F" w:rsidP="00716B0F">
      <w:pPr>
        <w:rPr>
          <w:lang w:val="en-US"/>
        </w:rPr>
      </w:pPr>
      <w:r w:rsidRPr="00716B0F">
        <w:rPr>
          <w:lang w:val="en-US"/>
        </w:rPr>
        <w:t>The default login/password is administrator/</w:t>
      </w:r>
      <w:proofErr w:type="spellStart"/>
      <w:r w:rsidRPr="00716B0F">
        <w:rPr>
          <w:lang w:val="en-US"/>
        </w:rPr>
        <w:t>PleaseChange</w:t>
      </w:r>
      <w:proofErr w:type="spellEnd"/>
      <w:r w:rsidRPr="00716B0F">
        <w:rPr>
          <w:lang w:val="en-US"/>
        </w:rPr>
        <w:t>.</w:t>
      </w:r>
    </w:p>
    <w:p w14:paraId="2379897B" w14:textId="23527092" w:rsidR="00716B0F" w:rsidRPr="0070338B" w:rsidRDefault="00716B0F" w:rsidP="00716B0F">
      <w:pPr>
        <w:rPr>
          <w:u w:val="single"/>
          <w:lang w:val="es-ES"/>
        </w:rPr>
      </w:pPr>
      <w:r w:rsidRPr="00716B0F">
        <w:rPr>
          <w:lang w:val="es-ES"/>
        </w:rPr>
        <w:t xml:space="preserve">Cuenta de </w:t>
      </w:r>
      <w:proofErr w:type="spellStart"/>
      <w:r w:rsidRPr="00716B0F">
        <w:rPr>
          <w:lang w:val="es-ES"/>
        </w:rPr>
        <w:t>SpiraTeam</w:t>
      </w:r>
      <w:proofErr w:type="spellEnd"/>
      <w:r w:rsidRPr="00716B0F">
        <w:rPr>
          <w:lang w:val="es-ES"/>
        </w:rPr>
        <w:t>:</w:t>
      </w:r>
    </w:p>
    <w:p w14:paraId="089C091B" w14:textId="40118183" w:rsidR="00716B0F" w:rsidRPr="00716B0F" w:rsidRDefault="005163B5" w:rsidP="00716B0F">
      <w:pPr>
        <w:rPr>
          <w:lang w:val="es-ES"/>
        </w:rPr>
      </w:pPr>
      <w:r>
        <w:rPr>
          <w:lang w:val="es-ES"/>
        </w:rPr>
        <w:t xml:space="preserve">Cuenta: </w:t>
      </w:r>
      <w:r w:rsidR="00716B0F" w:rsidRPr="00716B0F">
        <w:rPr>
          <w:lang w:val="es-ES"/>
        </w:rPr>
        <w:t>proyectosemestral001@gmail.com</w:t>
      </w:r>
    </w:p>
    <w:p w14:paraId="72FED463" w14:textId="7EE6F3E8" w:rsidR="00700932" w:rsidRPr="00F502C4" w:rsidRDefault="005163B5" w:rsidP="00716B0F">
      <w:proofErr w:type="spellStart"/>
      <w:r>
        <w:rPr>
          <w:lang w:val="es-ES"/>
        </w:rPr>
        <w:t>password</w:t>
      </w:r>
      <w:proofErr w:type="spellEnd"/>
      <w:r>
        <w:rPr>
          <w:lang w:val="es-ES"/>
        </w:rPr>
        <w:t xml:space="preserve">: </w:t>
      </w:r>
      <w:r w:rsidR="00716B0F" w:rsidRPr="00716B0F">
        <w:rPr>
          <w:lang w:val="es-ES"/>
        </w:rPr>
        <w:t>Geresgocho123</w:t>
      </w:r>
    </w:p>
    <w:sectPr w:rsidR="00700932" w:rsidRPr="00F502C4" w:rsidSect="00C8184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E519F" w14:textId="77777777" w:rsidR="0090026F" w:rsidRDefault="0090026F" w:rsidP="00914FBF">
      <w:pPr>
        <w:spacing w:after="0" w:line="240" w:lineRule="auto"/>
      </w:pPr>
      <w:r>
        <w:separator/>
      </w:r>
    </w:p>
  </w:endnote>
  <w:endnote w:type="continuationSeparator" w:id="0">
    <w:p w14:paraId="3125683B" w14:textId="77777777" w:rsidR="0090026F" w:rsidRDefault="0090026F" w:rsidP="00914FBF">
      <w:pPr>
        <w:spacing w:after="0" w:line="240" w:lineRule="auto"/>
      </w:pPr>
      <w:r>
        <w:continuationSeparator/>
      </w:r>
    </w:p>
  </w:endnote>
  <w:endnote w:type="continuationNotice" w:id="1">
    <w:p w14:paraId="71D6389B" w14:textId="77777777" w:rsidR="0090026F" w:rsidRDefault="0090026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ova">
    <w:altName w:val="Arial"/>
    <w:panose1 w:val="020B0504020202020204"/>
    <w:charset w:val="00"/>
    <w:family w:val="swiss"/>
    <w:pitch w:val="variable"/>
    <w:sig w:usb0="2000028F" w:usb1="00000002"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FBAC6" w14:textId="698F57CA" w:rsidR="00A53EE4" w:rsidRDefault="00A53EE4" w:rsidP="00A53EE4">
    <w:pPr>
      <w:pStyle w:val="Footer"/>
      <w:jc w:val="center"/>
    </w:pPr>
  </w:p>
  <w:p w14:paraId="6ECD149F" w14:textId="77777777" w:rsidR="00A53EE4" w:rsidRDefault="00A53E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B7D86C" w14:textId="77777777" w:rsidR="0090026F" w:rsidRDefault="0090026F" w:rsidP="00914FBF">
      <w:pPr>
        <w:spacing w:after="0" w:line="240" w:lineRule="auto"/>
      </w:pPr>
      <w:r>
        <w:separator/>
      </w:r>
    </w:p>
  </w:footnote>
  <w:footnote w:type="continuationSeparator" w:id="0">
    <w:p w14:paraId="6097127E" w14:textId="77777777" w:rsidR="0090026F" w:rsidRDefault="0090026F" w:rsidP="00914FBF">
      <w:pPr>
        <w:spacing w:after="0" w:line="240" w:lineRule="auto"/>
      </w:pPr>
      <w:r>
        <w:continuationSeparator/>
      </w:r>
    </w:p>
  </w:footnote>
  <w:footnote w:type="continuationNotice" w:id="1">
    <w:p w14:paraId="7B1789E4" w14:textId="77777777" w:rsidR="0090026F" w:rsidRDefault="0090026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B702A"/>
    <w:multiLevelType w:val="multilevel"/>
    <w:tmpl w:val="D9366A66"/>
    <w:numStyleLink w:val="Style1"/>
  </w:abstractNum>
  <w:abstractNum w:abstractNumId="1" w15:restartNumberingAfterBreak="0">
    <w:nsid w:val="29362C1A"/>
    <w:multiLevelType w:val="hybridMultilevel"/>
    <w:tmpl w:val="FFFFFFFF"/>
    <w:lvl w:ilvl="0" w:tplc="2E6A2358">
      <w:start w:val="1"/>
      <w:numFmt w:val="decimal"/>
      <w:lvlText w:val="%1."/>
      <w:lvlJc w:val="left"/>
      <w:pPr>
        <w:ind w:left="720" w:hanging="360"/>
      </w:pPr>
    </w:lvl>
    <w:lvl w:ilvl="1" w:tplc="5E5448E4">
      <w:start w:val="1"/>
      <w:numFmt w:val="decimal"/>
      <w:lvlText w:val="%2."/>
      <w:lvlJc w:val="left"/>
      <w:pPr>
        <w:ind w:left="1440" w:hanging="360"/>
      </w:pPr>
    </w:lvl>
    <w:lvl w:ilvl="2" w:tplc="BD561A00">
      <w:start w:val="1"/>
      <w:numFmt w:val="lowerRoman"/>
      <w:lvlText w:val="%3."/>
      <w:lvlJc w:val="right"/>
      <w:pPr>
        <w:ind w:left="2160" w:hanging="180"/>
      </w:pPr>
    </w:lvl>
    <w:lvl w:ilvl="3" w:tplc="DB109826">
      <w:start w:val="1"/>
      <w:numFmt w:val="decimal"/>
      <w:lvlText w:val="%4."/>
      <w:lvlJc w:val="left"/>
      <w:pPr>
        <w:ind w:left="2880" w:hanging="360"/>
      </w:pPr>
    </w:lvl>
    <w:lvl w:ilvl="4" w:tplc="7EE225C0">
      <w:start w:val="1"/>
      <w:numFmt w:val="lowerLetter"/>
      <w:lvlText w:val="%5."/>
      <w:lvlJc w:val="left"/>
      <w:pPr>
        <w:ind w:left="3600" w:hanging="360"/>
      </w:pPr>
    </w:lvl>
    <w:lvl w:ilvl="5" w:tplc="924E6516">
      <w:start w:val="1"/>
      <w:numFmt w:val="lowerRoman"/>
      <w:lvlText w:val="%6."/>
      <w:lvlJc w:val="right"/>
      <w:pPr>
        <w:ind w:left="4320" w:hanging="180"/>
      </w:pPr>
    </w:lvl>
    <w:lvl w:ilvl="6" w:tplc="71C89B00">
      <w:start w:val="1"/>
      <w:numFmt w:val="decimal"/>
      <w:lvlText w:val="%7."/>
      <w:lvlJc w:val="left"/>
      <w:pPr>
        <w:ind w:left="5040" w:hanging="360"/>
      </w:pPr>
    </w:lvl>
    <w:lvl w:ilvl="7" w:tplc="D83E7F88">
      <w:start w:val="1"/>
      <w:numFmt w:val="lowerLetter"/>
      <w:lvlText w:val="%8."/>
      <w:lvlJc w:val="left"/>
      <w:pPr>
        <w:ind w:left="5760" w:hanging="360"/>
      </w:pPr>
    </w:lvl>
    <w:lvl w:ilvl="8" w:tplc="1D28D33A">
      <w:start w:val="1"/>
      <w:numFmt w:val="lowerRoman"/>
      <w:lvlText w:val="%9."/>
      <w:lvlJc w:val="right"/>
      <w:pPr>
        <w:ind w:left="6480" w:hanging="180"/>
      </w:pPr>
    </w:lvl>
  </w:abstractNum>
  <w:abstractNum w:abstractNumId="2" w15:restartNumberingAfterBreak="0">
    <w:nsid w:val="323B3318"/>
    <w:multiLevelType w:val="hybridMultilevel"/>
    <w:tmpl w:val="B41E540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 w15:restartNumberingAfterBreak="0">
    <w:nsid w:val="34305620"/>
    <w:multiLevelType w:val="hybridMultilevel"/>
    <w:tmpl w:val="CED2F93A"/>
    <w:lvl w:ilvl="0" w:tplc="44689F10">
      <w:start w:val="1"/>
      <w:numFmt w:val="bullet"/>
      <w:lvlText w:val=""/>
      <w:lvlJc w:val="left"/>
      <w:pPr>
        <w:ind w:left="792" w:hanging="720"/>
      </w:pPr>
      <w:rPr>
        <w:rFonts w:ascii="Symbol" w:hAnsi="Symbol" w:hint="default"/>
      </w:rPr>
    </w:lvl>
    <w:lvl w:ilvl="1" w:tplc="080A0003">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15:restartNumberingAfterBreak="0">
    <w:nsid w:val="39C573CF"/>
    <w:multiLevelType w:val="hybridMultilevel"/>
    <w:tmpl w:val="D9366A66"/>
    <w:lvl w:ilvl="0" w:tplc="580A000F">
      <w:start w:val="1"/>
      <w:numFmt w:val="decimal"/>
      <w:lvlText w:val="%1."/>
      <w:lvlJc w:val="left"/>
      <w:pPr>
        <w:ind w:left="720" w:hanging="360"/>
      </w:pPr>
      <w:rPr>
        <w:rFonts w:hint="default"/>
      </w:r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15:restartNumberingAfterBreak="0">
    <w:nsid w:val="4519044A"/>
    <w:multiLevelType w:val="hybridMultilevel"/>
    <w:tmpl w:val="4FC8FDC0"/>
    <w:lvl w:ilvl="0" w:tplc="080A0001">
      <w:start w:val="1"/>
      <w:numFmt w:val="bullet"/>
      <w:lvlText w:val=""/>
      <w:lvlJc w:val="left"/>
      <w:pPr>
        <w:ind w:left="731" w:hanging="360"/>
      </w:pPr>
      <w:rPr>
        <w:rFonts w:ascii="Symbol" w:hAnsi="Symbol" w:hint="default"/>
      </w:rPr>
    </w:lvl>
    <w:lvl w:ilvl="1" w:tplc="080A0003">
      <w:start w:val="1"/>
      <w:numFmt w:val="bullet"/>
      <w:lvlText w:val="o"/>
      <w:lvlJc w:val="left"/>
      <w:pPr>
        <w:ind w:left="1451" w:hanging="360"/>
      </w:pPr>
      <w:rPr>
        <w:rFonts w:ascii="Courier New" w:hAnsi="Courier New" w:cs="Courier New" w:hint="default"/>
      </w:rPr>
    </w:lvl>
    <w:lvl w:ilvl="2" w:tplc="080A0005" w:tentative="1">
      <w:start w:val="1"/>
      <w:numFmt w:val="bullet"/>
      <w:lvlText w:val=""/>
      <w:lvlJc w:val="left"/>
      <w:pPr>
        <w:ind w:left="2171" w:hanging="360"/>
      </w:pPr>
      <w:rPr>
        <w:rFonts w:ascii="Wingdings" w:hAnsi="Wingdings" w:hint="default"/>
      </w:rPr>
    </w:lvl>
    <w:lvl w:ilvl="3" w:tplc="080A0001" w:tentative="1">
      <w:start w:val="1"/>
      <w:numFmt w:val="bullet"/>
      <w:lvlText w:val=""/>
      <w:lvlJc w:val="left"/>
      <w:pPr>
        <w:ind w:left="2891" w:hanging="360"/>
      </w:pPr>
      <w:rPr>
        <w:rFonts w:ascii="Symbol" w:hAnsi="Symbol" w:hint="default"/>
      </w:rPr>
    </w:lvl>
    <w:lvl w:ilvl="4" w:tplc="080A0003" w:tentative="1">
      <w:start w:val="1"/>
      <w:numFmt w:val="bullet"/>
      <w:lvlText w:val="o"/>
      <w:lvlJc w:val="left"/>
      <w:pPr>
        <w:ind w:left="3611" w:hanging="360"/>
      </w:pPr>
      <w:rPr>
        <w:rFonts w:ascii="Courier New" w:hAnsi="Courier New" w:cs="Courier New" w:hint="default"/>
      </w:rPr>
    </w:lvl>
    <w:lvl w:ilvl="5" w:tplc="080A0005" w:tentative="1">
      <w:start w:val="1"/>
      <w:numFmt w:val="bullet"/>
      <w:lvlText w:val=""/>
      <w:lvlJc w:val="left"/>
      <w:pPr>
        <w:ind w:left="4331" w:hanging="360"/>
      </w:pPr>
      <w:rPr>
        <w:rFonts w:ascii="Wingdings" w:hAnsi="Wingdings" w:hint="default"/>
      </w:rPr>
    </w:lvl>
    <w:lvl w:ilvl="6" w:tplc="080A0001" w:tentative="1">
      <w:start w:val="1"/>
      <w:numFmt w:val="bullet"/>
      <w:lvlText w:val=""/>
      <w:lvlJc w:val="left"/>
      <w:pPr>
        <w:ind w:left="5051" w:hanging="360"/>
      </w:pPr>
      <w:rPr>
        <w:rFonts w:ascii="Symbol" w:hAnsi="Symbol" w:hint="default"/>
      </w:rPr>
    </w:lvl>
    <w:lvl w:ilvl="7" w:tplc="080A0003" w:tentative="1">
      <w:start w:val="1"/>
      <w:numFmt w:val="bullet"/>
      <w:lvlText w:val="o"/>
      <w:lvlJc w:val="left"/>
      <w:pPr>
        <w:ind w:left="5771" w:hanging="360"/>
      </w:pPr>
      <w:rPr>
        <w:rFonts w:ascii="Courier New" w:hAnsi="Courier New" w:cs="Courier New" w:hint="default"/>
      </w:rPr>
    </w:lvl>
    <w:lvl w:ilvl="8" w:tplc="080A0005" w:tentative="1">
      <w:start w:val="1"/>
      <w:numFmt w:val="bullet"/>
      <w:lvlText w:val=""/>
      <w:lvlJc w:val="left"/>
      <w:pPr>
        <w:ind w:left="6491" w:hanging="360"/>
      </w:pPr>
      <w:rPr>
        <w:rFonts w:ascii="Wingdings" w:hAnsi="Wingdings" w:hint="default"/>
      </w:rPr>
    </w:lvl>
  </w:abstractNum>
  <w:abstractNum w:abstractNumId="6" w15:restartNumberingAfterBreak="0">
    <w:nsid w:val="46587458"/>
    <w:multiLevelType w:val="multilevel"/>
    <w:tmpl w:val="D9366A66"/>
    <w:styleLink w:val="Style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ECD6381"/>
    <w:multiLevelType w:val="hybridMultilevel"/>
    <w:tmpl w:val="D9366A66"/>
    <w:lvl w:ilvl="0" w:tplc="580A000F">
      <w:start w:val="1"/>
      <w:numFmt w:val="decimal"/>
      <w:lvlText w:val="%1."/>
      <w:lvlJc w:val="left"/>
      <w:pPr>
        <w:ind w:left="720" w:hanging="360"/>
      </w:pPr>
      <w:rPr>
        <w:rFonts w:hint="default"/>
      </w:r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 w15:restartNumberingAfterBreak="0">
    <w:nsid w:val="5B2B5524"/>
    <w:multiLevelType w:val="hybridMultilevel"/>
    <w:tmpl w:val="E3F0EE62"/>
    <w:lvl w:ilvl="0" w:tplc="B3BA6326">
      <w:start w:val="1"/>
      <w:numFmt w:val="decimal"/>
      <w:lvlText w:val="%1."/>
      <w:lvlJc w:val="left"/>
      <w:pPr>
        <w:ind w:left="720" w:hanging="360"/>
      </w:pPr>
      <w:rPr>
        <w:rFonts w:hint="default"/>
        <w:b w:val="0"/>
        <w:bCs w:val="0"/>
      </w:r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num w:numId="1">
    <w:abstractNumId w:val="4"/>
  </w:num>
  <w:num w:numId="2">
    <w:abstractNumId w:val="7"/>
  </w:num>
  <w:num w:numId="3">
    <w:abstractNumId w:val="8"/>
  </w:num>
  <w:num w:numId="4">
    <w:abstractNumId w:val="1"/>
  </w:num>
  <w:num w:numId="5">
    <w:abstractNumId w:val="5"/>
  </w:num>
  <w:num w:numId="6">
    <w:abstractNumId w:val="2"/>
  </w:num>
  <w:num w:numId="7">
    <w:abstractNumId w:val="3"/>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87A"/>
    <w:rsid w:val="00000CA7"/>
    <w:rsid w:val="00000E23"/>
    <w:rsid w:val="000048B2"/>
    <w:rsid w:val="000051EA"/>
    <w:rsid w:val="00005349"/>
    <w:rsid w:val="00005AC7"/>
    <w:rsid w:val="00007112"/>
    <w:rsid w:val="00010CA5"/>
    <w:rsid w:val="0001206D"/>
    <w:rsid w:val="00012BD4"/>
    <w:rsid w:val="00014C1D"/>
    <w:rsid w:val="00014DF2"/>
    <w:rsid w:val="0001595B"/>
    <w:rsid w:val="00017BDD"/>
    <w:rsid w:val="00020415"/>
    <w:rsid w:val="000207AE"/>
    <w:rsid w:val="0002196B"/>
    <w:rsid w:val="0002379B"/>
    <w:rsid w:val="0002422B"/>
    <w:rsid w:val="00027898"/>
    <w:rsid w:val="00030E20"/>
    <w:rsid w:val="000339FA"/>
    <w:rsid w:val="00036AFC"/>
    <w:rsid w:val="000374C3"/>
    <w:rsid w:val="00040062"/>
    <w:rsid w:val="000403E3"/>
    <w:rsid w:val="00043115"/>
    <w:rsid w:val="00045B1D"/>
    <w:rsid w:val="00046857"/>
    <w:rsid w:val="00050D23"/>
    <w:rsid w:val="000520E4"/>
    <w:rsid w:val="0005297B"/>
    <w:rsid w:val="00052C04"/>
    <w:rsid w:val="00053522"/>
    <w:rsid w:val="0005536E"/>
    <w:rsid w:val="000554E3"/>
    <w:rsid w:val="00055F8D"/>
    <w:rsid w:val="000568CE"/>
    <w:rsid w:val="000577C0"/>
    <w:rsid w:val="00057A02"/>
    <w:rsid w:val="00060987"/>
    <w:rsid w:val="00061DA3"/>
    <w:rsid w:val="000645E2"/>
    <w:rsid w:val="00064DD5"/>
    <w:rsid w:val="00064F9D"/>
    <w:rsid w:val="000651AD"/>
    <w:rsid w:val="00065E79"/>
    <w:rsid w:val="00065FBE"/>
    <w:rsid w:val="000663F9"/>
    <w:rsid w:val="000669E7"/>
    <w:rsid w:val="00071580"/>
    <w:rsid w:val="000736FA"/>
    <w:rsid w:val="00073B78"/>
    <w:rsid w:val="0007453E"/>
    <w:rsid w:val="00074B69"/>
    <w:rsid w:val="00081D46"/>
    <w:rsid w:val="00081DB4"/>
    <w:rsid w:val="00081F45"/>
    <w:rsid w:val="00082652"/>
    <w:rsid w:val="00083391"/>
    <w:rsid w:val="00083C69"/>
    <w:rsid w:val="00084DD3"/>
    <w:rsid w:val="00085F33"/>
    <w:rsid w:val="0008609E"/>
    <w:rsid w:val="0008679C"/>
    <w:rsid w:val="00086ACB"/>
    <w:rsid w:val="00087641"/>
    <w:rsid w:val="00090503"/>
    <w:rsid w:val="00090A5E"/>
    <w:rsid w:val="00090BB1"/>
    <w:rsid w:val="0009125D"/>
    <w:rsid w:val="000913CD"/>
    <w:rsid w:val="000918AC"/>
    <w:rsid w:val="0009567C"/>
    <w:rsid w:val="00096158"/>
    <w:rsid w:val="000A0583"/>
    <w:rsid w:val="000A06C8"/>
    <w:rsid w:val="000A089F"/>
    <w:rsid w:val="000A224E"/>
    <w:rsid w:val="000A22C2"/>
    <w:rsid w:val="000A2312"/>
    <w:rsid w:val="000A3409"/>
    <w:rsid w:val="000A4698"/>
    <w:rsid w:val="000A4A3F"/>
    <w:rsid w:val="000A591D"/>
    <w:rsid w:val="000A5B05"/>
    <w:rsid w:val="000B08CA"/>
    <w:rsid w:val="000B0A45"/>
    <w:rsid w:val="000B0F51"/>
    <w:rsid w:val="000B116D"/>
    <w:rsid w:val="000B228D"/>
    <w:rsid w:val="000B2780"/>
    <w:rsid w:val="000B5A63"/>
    <w:rsid w:val="000B6256"/>
    <w:rsid w:val="000B729A"/>
    <w:rsid w:val="000B7773"/>
    <w:rsid w:val="000C2E80"/>
    <w:rsid w:val="000C34C4"/>
    <w:rsid w:val="000C381D"/>
    <w:rsid w:val="000C40BC"/>
    <w:rsid w:val="000C5576"/>
    <w:rsid w:val="000D1364"/>
    <w:rsid w:val="000D16FA"/>
    <w:rsid w:val="000D4134"/>
    <w:rsid w:val="000D4C1B"/>
    <w:rsid w:val="000D5728"/>
    <w:rsid w:val="000D6774"/>
    <w:rsid w:val="000D732D"/>
    <w:rsid w:val="000D7F84"/>
    <w:rsid w:val="000E088A"/>
    <w:rsid w:val="000E2D97"/>
    <w:rsid w:val="000E3813"/>
    <w:rsid w:val="000E6786"/>
    <w:rsid w:val="000E7CD5"/>
    <w:rsid w:val="000F0AF8"/>
    <w:rsid w:val="000F2E65"/>
    <w:rsid w:val="000F3AD3"/>
    <w:rsid w:val="000F40F0"/>
    <w:rsid w:val="000F4A86"/>
    <w:rsid w:val="000F4F1D"/>
    <w:rsid w:val="000F5667"/>
    <w:rsid w:val="000F5D64"/>
    <w:rsid w:val="000F690C"/>
    <w:rsid w:val="00100011"/>
    <w:rsid w:val="001008B0"/>
    <w:rsid w:val="001010A8"/>
    <w:rsid w:val="00101C40"/>
    <w:rsid w:val="0010283B"/>
    <w:rsid w:val="001049E3"/>
    <w:rsid w:val="00104B69"/>
    <w:rsid w:val="00104D9B"/>
    <w:rsid w:val="001068AC"/>
    <w:rsid w:val="0010780B"/>
    <w:rsid w:val="00110F73"/>
    <w:rsid w:val="00112635"/>
    <w:rsid w:val="001133BA"/>
    <w:rsid w:val="0011389D"/>
    <w:rsid w:val="00113A2D"/>
    <w:rsid w:val="00114750"/>
    <w:rsid w:val="00114807"/>
    <w:rsid w:val="0011492E"/>
    <w:rsid w:val="001161CB"/>
    <w:rsid w:val="001161D9"/>
    <w:rsid w:val="001215B2"/>
    <w:rsid w:val="00121923"/>
    <w:rsid w:val="001231BE"/>
    <w:rsid w:val="00123C94"/>
    <w:rsid w:val="0012593D"/>
    <w:rsid w:val="00127818"/>
    <w:rsid w:val="00130489"/>
    <w:rsid w:val="0013353D"/>
    <w:rsid w:val="00133A8A"/>
    <w:rsid w:val="00133E4C"/>
    <w:rsid w:val="00136748"/>
    <w:rsid w:val="00137013"/>
    <w:rsid w:val="0014118A"/>
    <w:rsid w:val="001423C0"/>
    <w:rsid w:val="00145C66"/>
    <w:rsid w:val="00147DB0"/>
    <w:rsid w:val="00154687"/>
    <w:rsid w:val="001556A0"/>
    <w:rsid w:val="0015720A"/>
    <w:rsid w:val="001619E0"/>
    <w:rsid w:val="0016273B"/>
    <w:rsid w:val="00163D7D"/>
    <w:rsid w:val="00164918"/>
    <w:rsid w:val="001662E6"/>
    <w:rsid w:val="001710E6"/>
    <w:rsid w:val="00174464"/>
    <w:rsid w:val="00174FD7"/>
    <w:rsid w:val="001774E5"/>
    <w:rsid w:val="0018044A"/>
    <w:rsid w:val="00181151"/>
    <w:rsid w:val="001813B1"/>
    <w:rsid w:val="00182C6E"/>
    <w:rsid w:val="001867D1"/>
    <w:rsid w:val="0018756D"/>
    <w:rsid w:val="001921AC"/>
    <w:rsid w:val="00192CF5"/>
    <w:rsid w:val="0019444B"/>
    <w:rsid w:val="001947E0"/>
    <w:rsid w:val="0019487F"/>
    <w:rsid w:val="00194C1F"/>
    <w:rsid w:val="00196248"/>
    <w:rsid w:val="00196E33"/>
    <w:rsid w:val="001A07CF"/>
    <w:rsid w:val="001A19AB"/>
    <w:rsid w:val="001A1B6C"/>
    <w:rsid w:val="001A311B"/>
    <w:rsid w:val="001A420E"/>
    <w:rsid w:val="001A4F74"/>
    <w:rsid w:val="001A5025"/>
    <w:rsid w:val="001A63B1"/>
    <w:rsid w:val="001A7AC5"/>
    <w:rsid w:val="001B19C1"/>
    <w:rsid w:val="001B3D0B"/>
    <w:rsid w:val="001B57CE"/>
    <w:rsid w:val="001B655B"/>
    <w:rsid w:val="001B6ECC"/>
    <w:rsid w:val="001C00A6"/>
    <w:rsid w:val="001C01D7"/>
    <w:rsid w:val="001C167D"/>
    <w:rsid w:val="001C2A83"/>
    <w:rsid w:val="001C5073"/>
    <w:rsid w:val="001C6C52"/>
    <w:rsid w:val="001C6ED9"/>
    <w:rsid w:val="001D029D"/>
    <w:rsid w:val="001D085B"/>
    <w:rsid w:val="001D3424"/>
    <w:rsid w:val="001D3D65"/>
    <w:rsid w:val="001D427A"/>
    <w:rsid w:val="001D6D3F"/>
    <w:rsid w:val="001E23C2"/>
    <w:rsid w:val="001E514A"/>
    <w:rsid w:val="001F3500"/>
    <w:rsid w:val="00200B3B"/>
    <w:rsid w:val="00203125"/>
    <w:rsid w:val="00203216"/>
    <w:rsid w:val="00206F02"/>
    <w:rsid w:val="00207548"/>
    <w:rsid w:val="00210752"/>
    <w:rsid w:val="0021244A"/>
    <w:rsid w:val="00214111"/>
    <w:rsid w:val="002141E3"/>
    <w:rsid w:val="00216B7A"/>
    <w:rsid w:val="002200E5"/>
    <w:rsid w:val="00221BD1"/>
    <w:rsid w:val="002238C9"/>
    <w:rsid w:val="002251C1"/>
    <w:rsid w:val="0023050E"/>
    <w:rsid w:val="0023176A"/>
    <w:rsid w:val="002327BF"/>
    <w:rsid w:val="0023352B"/>
    <w:rsid w:val="00240D62"/>
    <w:rsid w:val="00241AD8"/>
    <w:rsid w:val="002423C4"/>
    <w:rsid w:val="00244E5E"/>
    <w:rsid w:val="00250C7A"/>
    <w:rsid w:val="00251D52"/>
    <w:rsid w:val="002524AC"/>
    <w:rsid w:val="00254A0C"/>
    <w:rsid w:val="002577E2"/>
    <w:rsid w:val="00261670"/>
    <w:rsid w:val="00261EF9"/>
    <w:rsid w:val="0026324F"/>
    <w:rsid w:val="002645B4"/>
    <w:rsid w:val="00264B58"/>
    <w:rsid w:val="00264B8D"/>
    <w:rsid w:val="002651A9"/>
    <w:rsid w:val="00267A6C"/>
    <w:rsid w:val="0027136E"/>
    <w:rsid w:val="002724E9"/>
    <w:rsid w:val="0027311A"/>
    <w:rsid w:val="00273AAF"/>
    <w:rsid w:val="00275933"/>
    <w:rsid w:val="0027756D"/>
    <w:rsid w:val="0027781D"/>
    <w:rsid w:val="00285EBA"/>
    <w:rsid w:val="00286DE8"/>
    <w:rsid w:val="00294D61"/>
    <w:rsid w:val="00295213"/>
    <w:rsid w:val="002973AD"/>
    <w:rsid w:val="00297ED6"/>
    <w:rsid w:val="002A03A6"/>
    <w:rsid w:val="002A1116"/>
    <w:rsid w:val="002A2C01"/>
    <w:rsid w:val="002A2C11"/>
    <w:rsid w:val="002A5D65"/>
    <w:rsid w:val="002A6132"/>
    <w:rsid w:val="002A761B"/>
    <w:rsid w:val="002B0973"/>
    <w:rsid w:val="002B133B"/>
    <w:rsid w:val="002B303B"/>
    <w:rsid w:val="002B6202"/>
    <w:rsid w:val="002B7F59"/>
    <w:rsid w:val="002C010F"/>
    <w:rsid w:val="002C1930"/>
    <w:rsid w:val="002C1B0E"/>
    <w:rsid w:val="002C1C3A"/>
    <w:rsid w:val="002C3489"/>
    <w:rsid w:val="002C4108"/>
    <w:rsid w:val="002D0A36"/>
    <w:rsid w:val="002D1B51"/>
    <w:rsid w:val="002D3715"/>
    <w:rsid w:val="002D3D77"/>
    <w:rsid w:val="002D4F32"/>
    <w:rsid w:val="002D51FA"/>
    <w:rsid w:val="002D57D0"/>
    <w:rsid w:val="002D5FDD"/>
    <w:rsid w:val="002D6B72"/>
    <w:rsid w:val="002D72FC"/>
    <w:rsid w:val="002D7975"/>
    <w:rsid w:val="002D7D9A"/>
    <w:rsid w:val="002E1156"/>
    <w:rsid w:val="002E2CE0"/>
    <w:rsid w:val="002E3173"/>
    <w:rsid w:val="002E3482"/>
    <w:rsid w:val="002E43E3"/>
    <w:rsid w:val="002E43EB"/>
    <w:rsid w:val="002E5AD6"/>
    <w:rsid w:val="002E6AB9"/>
    <w:rsid w:val="002E762A"/>
    <w:rsid w:val="002E7C63"/>
    <w:rsid w:val="002F158B"/>
    <w:rsid w:val="002F3B7F"/>
    <w:rsid w:val="002F5D92"/>
    <w:rsid w:val="002F6B6A"/>
    <w:rsid w:val="002F6B9D"/>
    <w:rsid w:val="002F78C8"/>
    <w:rsid w:val="002F791C"/>
    <w:rsid w:val="002F7D95"/>
    <w:rsid w:val="002F7E87"/>
    <w:rsid w:val="002F7E9A"/>
    <w:rsid w:val="00301419"/>
    <w:rsid w:val="00302417"/>
    <w:rsid w:val="0030312F"/>
    <w:rsid w:val="00303CCD"/>
    <w:rsid w:val="00305282"/>
    <w:rsid w:val="00307B70"/>
    <w:rsid w:val="00307C7E"/>
    <w:rsid w:val="003101C6"/>
    <w:rsid w:val="00310A9E"/>
    <w:rsid w:val="00312ADD"/>
    <w:rsid w:val="00313B1A"/>
    <w:rsid w:val="00314BBC"/>
    <w:rsid w:val="00314BE2"/>
    <w:rsid w:val="00314C32"/>
    <w:rsid w:val="00320DE8"/>
    <w:rsid w:val="00320F37"/>
    <w:rsid w:val="00321321"/>
    <w:rsid w:val="0032351C"/>
    <w:rsid w:val="00323DF3"/>
    <w:rsid w:val="003263D7"/>
    <w:rsid w:val="0032640D"/>
    <w:rsid w:val="00330CB4"/>
    <w:rsid w:val="003338B8"/>
    <w:rsid w:val="00335993"/>
    <w:rsid w:val="00335D8C"/>
    <w:rsid w:val="00336045"/>
    <w:rsid w:val="00336261"/>
    <w:rsid w:val="0033635A"/>
    <w:rsid w:val="003411FB"/>
    <w:rsid w:val="00341327"/>
    <w:rsid w:val="00341FCA"/>
    <w:rsid w:val="003431C8"/>
    <w:rsid w:val="003442EC"/>
    <w:rsid w:val="0034458F"/>
    <w:rsid w:val="00344C00"/>
    <w:rsid w:val="003466B5"/>
    <w:rsid w:val="00350740"/>
    <w:rsid w:val="00351671"/>
    <w:rsid w:val="00351A91"/>
    <w:rsid w:val="00351D6B"/>
    <w:rsid w:val="00352F85"/>
    <w:rsid w:val="00355BEB"/>
    <w:rsid w:val="003565EF"/>
    <w:rsid w:val="00356EE4"/>
    <w:rsid w:val="003575DC"/>
    <w:rsid w:val="00357C94"/>
    <w:rsid w:val="00357ED9"/>
    <w:rsid w:val="00357F79"/>
    <w:rsid w:val="003605AE"/>
    <w:rsid w:val="00362096"/>
    <w:rsid w:val="003632C2"/>
    <w:rsid w:val="0036474B"/>
    <w:rsid w:val="003647AD"/>
    <w:rsid w:val="00366270"/>
    <w:rsid w:val="0036684D"/>
    <w:rsid w:val="0036697B"/>
    <w:rsid w:val="00366E60"/>
    <w:rsid w:val="00373E43"/>
    <w:rsid w:val="00377AC3"/>
    <w:rsid w:val="00377B60"/>
    <w:rsid w:val="00380152"/>
    <w:rsid w:val="00380518"/>
    <w:rsid w:val="00380F12"/>
    <w:rsid w:val="003812B2"/>
    <w:rsid w:val="0038197E"/>
    <w:rsid w:val="00381B45"/>
    <w:rsid w:val="00382295"/>
    <w:rsid w:val="00382660"/>
    <w:rsid w:val="00386227"/>
    <w:rsid w:val="00386E90"/>
    <w:rsid w:val="00387F37"/>
    <w:rsid w:val="003902F1"/>
    <w:rsid w:val="00390CDE"/>
    <w:rsid w:val="0039139C"/>
    <w:rsid w:val="00393999"/>
    <w:rsid w:val="00393EDC"/>
    <w:rsid w:val="003958A8"/>
    <w:rsid w:val="003969E7"/>
    <w:rsid w:val="00396EE2"/>
    <w:rsid w:val="003A0A4D"/>
    <w:rsid w:val="003A1176"/>
    <w:rsid w:val="003A13AC"/>
    <w:rsid w:val="003A279B"/>
    <w:rsid w:val="003A54AC"/>
    <w:rsid w:val="003A5535"/>
    <w:rsid w:val="003A5ABA"/>
    <w:rsid w:val="003A5C0C"/>
    <w:rsid w:val="003A65D3"/>
    <w:rsid w:val="003A6E31"/>
    <w:rsid w:val="003B125A"/>
    <w:rsid w:val="003B1A63"/>
    <w:rsid w:val="003B1D79"/>
    <w:rsid w:val="003B2DE4"/>
    <w:rsid w:val="003B35EF"/>
    <w:rsid w:val="003B4F26"/>
    <w:rsid w:val="003B5874"/>
    <w:rsid w:val="003B5C7A"/>
    <w:rsid w:val="003B63C3"/>
    <w:rsid w:val="003B79EA"/>
    <w:rsid w:val="003C11CD"/>
    <w:rsid w:val="003C192B"/>
    <w:rsid w:val="003C2E7B"/>
    <w:rsid w:val="003C6855"/>
    <w:rsid w:val="003C7E7B"/>
    <w:rsid w:val="003D1441"/>
    <w:rsid w:val="003D2196"/>
    <w:rsid w:val="003D2883"/>
    <w:rsid w:val="003D3D09"/>
    <w:rsid w:val="003E041B"/>
    <w:rsid w:val="003E0DE9"/>
    <w:rsid w:val="003E15F8"/>
    <w:rsid w:val="003E163C"/>
    <w:rsid w:val="003E1BEF"/>
    <w:rsid w:val="003E33CF"/>
    <w:rsid w:val="003E55A6"/>
    <w:rsid w:val="003E6041"/>
    <w:rsid w:val="003F10A8"/>
    <w:rsid w:val="003F25FC"/>
    <w:rsid w:val="003F2887"/>
    <w:rsid w:val="003F5BBD"/>
    <w:rsid w:val="003F5CDE"/>
    <w:rsid w:val="00401022"/>
    <w:rsid w:val="00402568"/>
    <w:rsid w:val="00405722"/>
    <w:rsid w:val="00405BFF"/>
    <w:rsid w:val="0040755E"/>
    <w:rsid w:val="0041133D"/>
    <w:rsid w:val="00412763"/>
    <w:rsid w:val="00412B7F"/>
    <w:rsid w:val="0041314F"/>
    <w:rsid w:val="00413D78"/>
    <w:rsid w:val="004149A4"/>
    <w:rsid w:val="0041511E"/>
    <w:rsid w:val="00416207"/>
    <w:rsid w:val="0041775C"/>
    <w:rsid w:val="004202C2"/>
    <w:rsid w:val="00420642"/>
    <w:rsid w:val="004211A2"/>
    <w:rsid w:val="00422318"/>
    <w:rsid w:val="0042321A"/>
    <w:rsid w:val="00424700"/>
    <w:rsid w:val="00424DD8"/>
    <w:rsid w:val="00425552"/>
    <w:rsid w:val="00425C9E"/>
    <w:rsid w:val="004270AB"/>
    <w:rsid w:val="00431223"/>
    <w:rsid w:val="0043287A"/>
    <w:rsid w:val="00434788"/>
    <w:rsid w:val="00436333"/>
    <w:rsid w:val="00436771"/>
    <w:rsid w:val="00436F58"/>
    <w:rsid w:val="00445626"/>
    <w:rsid w:val="00446D8C"/>
    <w:rsid w:val="0044771E"/>
    <w:rsid w:val="00447857"/>
    <w:rsid w:val="004478EF"/>
    <w:rsid w:val="00447C8D"/>
    <w:rsid w:val="004506A9"/>
    <w:rsid w:val="0045179D"/>
    <w:rsid w:val="00452396"/>
    <w:rsid w:val="00452AB3"/>
    <w:rsid w:val="00452F5D"/>
    <w:rsid w:val="004542F0"/>
    <w:rsid w:val="00455CAC"/>
    <w:rsid w:val="00456EC3"/>
    <w:rsid w:val="0046028C"/>
    <w:rsid w:val="004613F7"/>
    <w:rsid w:val="0046216B"/>
    <w:rsid w:val="00463208"/>
    <w:rsid w:val="00463A97"/>
    <w:rsid w:val="0046782A"/>
    <w:rsid w:val="00467E76"/>
    <w:rsid w:val="00470527"/>
    <w:rsid w:val="00472881"/>
    <w:rsid w:val="004740BC"/>
    <w:rsid w:val="004754DF"/>
    <w:rsid w:val="00476E17"/>
    <w:rsid w:val="0048023D"/>
    <w:rsid w:val="00480D5A"/>
    <w:rsid w:val="0048102D"/>
    <w:rsid w:val="00481A14"/>
    <w:rsid w:val="00481F7D"/>
    <w:rsid w:val="004825CB"/>
    <w:rsid w:val="004829F5"/>
    <w:rsid w:val="004832DA"/>
    <w:rsid w:val="00483308"/>
    <w:rsid w:val="00483584"/>
    <w:rsid w:val="00484F79"/>
    <w:rsid w:val="00485726"/>
    <w:rsid w:val="004876E1"/>
    <w:rsid w:val="004901F5"/>
    <w:rsid w:val="00493064"/>
    <w:rsid w:val="00496B0A"/>
    <w:rsid w:val="004A079D"/>
    <w:rsid w:val="004A3BA8"/>
    <w:rsid w:val="004A3C25"/>
    <w:rsid w:val="004A64C4"/>
    <w:rsid w:val="004B19CB"/>
    <w:rsid w:val="004B229C"/>
    <w:rsid w:val="004B2365"/>
    <w:rsid w:val="004B299E"/>
    <w:rsid w:val="004B3D5F"/>
    <w:rsid w:val="004B4A2B"/>
    <w:rsid w:val="004B4D35"/>
    <w:rsid w:val="004B7774"/>
    <w:rsid w:val="004C2144"/>
    <w:rsid w:val="004C3040"/>
    <w:rsid w:val="004C3AD0"/>
    <w:rsid w:val="004C4EBF"/>
    <w:rsid w:val="004C4F08"/>
    <w:rsid w:val="004C59E8"/>
    <w:rsid w:val="004C6E45"/>
    <w:rsid w:val="004C7436"/>
    <w:rsid w:val="004D04E8"/>
    <w:rsid w:val="004D0E5D"/>
    <w:rsid w:val="004D18D0"/>
    <w:rsid w:val="004D2D34"/>
    <w:rsid w:val="004D379B"/>
    <w:rsid w:val="004D44EE"/>
    <w:rsid w:val="004D6096"/>
    <w:rsid w:val="004D615A"/>
    <w:rsid w:val="004E0F60"/>
    <w:rsid w:val="004E192A"/>
    <w:rsid w:val="004E19E5"/>
    <w:rsid w:val="004E25F0"/>
    <w:rsid w:val="004E43DC"/>
    <w:rsid w:val="004E4835"/>
    <w:rsid w:val="004E55C1"/>
    <w:rsid w:val="004E6105"/>
    <w:rsid w:val="004E7152"/>
    <w:rsid w:val="004F0843"/>
    <w:rsid w:val="004F08AC"/>
    <w:rsid w:val="004F1067"/>
    <w:rsid w:val="004F1283"/>
    <w:rsid w:val="004F1538"/>
    <w:rsid w:val="004F1DC8"/>
    <w:rsid w:val="004F2631"/>
    <w:rsid w:val="004F2A9E"/>
    <w:rsid w:val="004F42F6"/>
    <w:rsid w:val="004F4712"/>
    <w:rsid w:val="004F5673"/>
    <w:rsid w:val="004F76E1"/>
    <w:rsid w:val="00500A4D"/>
    <w:rsid w:val="00501B3F"/>
    <w:rsid w:val="00502543"/>
    <w:rsid w:val="00502B5D"/>
    <w:rsid w:val="005031D7"/>
    <w:rsid w:val="005035F9"/>
    <w:rsid w:val="005045A3"/>
    <w:rsid w:val="00504C33"/>
    <w:rsid w:val="0050781D"/>
    <w:rsid w:val="0051236C"/>
    <w:rsid w:val="0051259A"/>
    <w:rsid w:val="00513059"/>
    <w:rsid w:val="0051598D"/>
    <w:rsid w:val="00515C70"/>
    <w:rsid w:val="005162EC"/>
    <w:rsid w:val="005163B5"/>
    <w:rsid w:val="00516BD1"/>
    <w:rsid w:val="00517760"/>
    <w:rsid w:val="0052041A"/>
    <w:rsid w:val="005215C1"/>
    <w:rsid w:val="005218A7"/>
    <w:rsid w:val="005223F2"/>
    <w:rsid w:val="005259D7"/>
    <w:rsid w:val="0052600D"/>
    <w:rsid w:val="00530C70"/>
    <w:rsid w:val="00531159"/>
    <w:rsid w:val="00533432"/>
    <w:rsid w:val="00533A58"/>
    <w:rsid w:val="005340A6"/>
    <w:rsid w:val="0053541C"/>
    <w:rsid w:val="0053673D"/>
    <w:rsid w:val="00542A94"/>
    <w:rsid w:val="00544898"/>
    <w:rsid w:val="00547696"/>
    <w:rsid w:val="00550544"/>
    <w:rsid w:val="00552959"/>
    <w:rsid w:val="0055428A"/>
    <w:rsid w:val="00554AFC"/>
    <w:rsid w:val="00554C0E"/>
    <w:rsid w:val="00554E02"/>
    <w:rsid w:val="00556978"/>
    <w:rsid w:val="005600CB"/>
    <w:rsid w:val="00560C6D"/>
    <w:rsid w:val="00561D18"/>
    <w:rsid w:val="005624C9"/>
    <w:rsid w:val="00562BDC"/>
    <w:rsid w:val="00563595"/>
    <w:rsid w:val="00571318"/>
    <w:rsid w:val="00571E44"/>
    <w:rsid w:val="0057568E"/>
    <w:rsid w:val="00577B00"/>
    <w:rsid w:val="005822AB"/>
    <w:rsid w:val="005825F3"/>
    <w:rsid w:val="0058399A"/>
    <w:rsid w:val="005843CB"/>
    <w:rsid w:val="00585502"/>
    <w:rsid w:val="00586E62"/>
    <w:rsid w:val="00590EDD"/>
    <w:rsid w:val="00592604"/>
    <w:rsid w:val="00592854"/>
    <w:rsid w:val="00593091"/>
    <w:rsid w:val="00593C8A"/>
    <w:rsid w:val="00593F72"/>
    <w:rsid w:val="005948B2"/>
    <w:rsid w:val="0059581D"/>
    <w:rsid w:val="00595962"/>
    <w:rsid w:val="00595B04"/>
    <w:rsid w:val="00596DD4"/>
    <w:rsid w:val="005A1343"/>
    <w:rsid w:val="005A1925"/>
    <w:rsid w:val="005A1DE5"/>
    <w:rsid w:val="005A20A2"/>
    <w:rsid w:val="005A2C42"/>
    <w:rsid w:val="005A37B4"/>
    <w:rsid w:val="005A5703"/>
    <w:rsid w:val="005A6E31"/>
    <w:rsid w:val="005A7D18"/>
    <w:rsid w:val="005B0A70"/>
    <w:rsid w:val="005B15A1"/>
    <w:rsid w:val="005B1865"/>
    <w:rsid w:val="005B1C90"/>
    <w:rsid w:val="005B3518"/>
    <w:rsid w:val="005B7969"/>
    <w:rsid w:val="005C1D6B"/>
    <w:rsid w:val="005C21F9"/>
    <w:rsid w:val="005C3657"/>
    <w:rsid w:val="005C390E"/>
    <w:rsid w:val="005C4990"/>
    <w:rsid w:val="005C5859"/>
    <w:rsid w:val="005C71B0"/>
    <w:rsid w:val="005C7B89"/>
    <w:rsid w:val="005D0423"/>
    <w:rsid w:val="005D16AF"/>
    <w:rsid w:val="005D2785"/>
    <w:rsid w:val="005D35B2"/>
    <w:rsid w:val="005D378F"/>
    <w:rsid w:val="005D3B06"/>
    <w:rsid w:val="005D694E"/>
    <w:rsid w:val="005D70B1"/>
    <w:rsid w:val="005E0057"/>
    <w:rsid w:val="005E081B"/>
    <w:rsid w:val="005E16C8"/>
    <w:rsid w:val="005E243E"/>
    <w:rsid w:val="005E2DA1"/>
    <w:rsid w:val="005E34D3"/>
    <w:rsid w:val="005E422D"/>
    <w:rsid w:val="005E4307"/>
    <w:rsid w:val="005E56D0"/>
    <w:rsid w:val="005E6048"/>
    <w:rsid w:val="005E6BA6"/>
    <w:rsid w:val="005E748D"/>
    <w:rsid w:val="005F12BF"/>
    <w:rsid w:val="005F2EF3"/>
    <w:rsid w:val="005F332A"/>
    <w:rsid w:val="005F5C9C"/>
    <w:rsid w:val="005F5D0B"/>
    <w:rsid w:val="006002F1"/>
    <w:rsid w:val="00601A14"/>
    <w:rsid w:val="00603D2C"/>
    <w:rsid w:val="00604AEF"/>
    <w:rsid w:val="006060AE"/>
    <w:rsid w:val="00606173"/>
    <w:rsid w:val="00606C33"/>
    <w:rsid w:val="00610667"/>
    <w:rsid w:val="00611C39"/>
    <w:rsid w:val="00612313"/>
    <w:rsid w:val="00612A0F"/>
    <w:rsid w:val="00612F25"/>
    <w:rsid w:val="00614094"/>
    <w:rsid w:val="00615D03"/>
    <w:rsid w:val="00615EE6"/>
    <w:rsid w:val="00620047"/>
    <w:rsid w:val="00620903"/>
    <w:rsid w:val="006217DE"/>
    <w:rsid w:val="0062383C"/>
    <w:rsid w:val="00624B2B"/>
    <w:rsid w:val="00624F12"/>
    <w:rsid w:val="00627573"/>
    <w:rsid w:val="00630388"/>
    <w:rsid w:val="006304B8"/>
    <w:rsid w:val="0063084D"/>
    <w:rsid w:val="00632006"/>
    <w:rsid w:val="006323E2"/>
    <w:rsid w:val="006331E1"/>
    <w:rsid w:val="006347AE"/>
    <w:rsid w:val="00636D15"/>
    <w:rsid w:val="00640078"/>
    <w:rsid w:val="00643BC0"/>
    <w:rsid w:val="00644469"/>
    <w:rsid w:val="00654A4D"/>
    <w:rsid w:val="00654B9C"/>
    <w:rsid w:val="00655401"/>
    <w:rsid w:val="00656426"/>
    <w:rsid w:val="006565F3"/>
    <w:rsid w:val="00657476"/>
    <w:rsid w:val="006577E1"/>
    <w:rsid w:val="00660752"/>
    <w:rsid w:val="006627FC"/>
    <w:rsid w:val="00662B09"/>
    <w:rsid w:val="00662CC4"/>
    <w:rsid w:val="00663581"/>
    <w:rsid w:val="0066409D"/>
    <w:rsid w:val="00664921"/>
    <w:rsid w:val="006660C8"/>
    <w:rsid w:val="006667BC"/>
    <w:rsid w:val="00670DE9"/>
    <w:rsid w:val="006713C1"/>
    <w:rsid w:val="00673068"/>
    <w:rsid w:val="006735B2"/>
    <w:rsid w:val="00673B11"/>
    <w:rsid w:val="006755CA"/>
    <w:rsid w:val="00675C75"/>
    <w:rsid w:val="006772D7"/>
    <w:rsid w:val="006777CE"/>
    <w:rsid w:val="0067787E"/>
    <w:rsid w:val="00680A84"/>
    <w:rsid w:val="006833B8"/>
    <w:rsid w:val="00684D80"/>
    <w:rsid w:val="006868FC"/>
    <w:rsid w:val="0068787C"/>
    <w:rsid w:val="00687B76"/>
    <w:rsid w:val="00687B8B"/>
    <w:rsid w:val="00687C85"/>
    <w:rsid w:val="00693B23"/>
    <w:rsid w:val="00693D7F"/>
    <w:rsid w:val="00694EC2"/>
    <w:rsid w:val="00695C47"/>
    <w:rsid w:val="006969DD"/>
    <w:rsid w:val="00697BBE"/>
    <w:rsid w:val="00697D0E"/>
    <w:rsid w:val="006A2A8D"/>
    <w:rsid w:val="006A4DD0"/>
    <w:rsid w:val="006A6016"/>
    <w:rsid w:val="006A64EB"/>
    <w:rsid w:val="006A6634"/>
    <w:rsid w:val="006A6E30"/>
    <w:rsid w:val="006A7425"/>
    <w:rsid w:val="006B1D4D"/>
    <w:rsid w:val="006B2535"/>
    <w:rsid w:val="006B2B0C"/>
    <w:rsid w:val="006B3F23"/>
    <w:rsid w:val="006B51F6"/>
    <w:rsid w:val="006B5760"/>
    <w:rsid w:val="006B75A3"/>
    <w:rsid w:val="006C1AA3"/>
    <w:rsid w:val="006C1B39"/>
    <w:rsid w:val="006C2B16"/>
    <w:rsid w:val="006C30B9"/>
    <w:rsid w:val="006C3BFA"/>
    <w:rsid w:val="006C448C"/>
    <w:rsid w:val="006C5512"/>
    <w:rsid w:val="006C7EFD"/>
    <w:rsid w:val="006D0952"/>
    <w:rsid w:val="006D0A29"/>
    <w:rsid w:val="006D1A1D"/>
    <w:rsid w:val="006D2523"/>
    <w:rsid w:val="006D285C"/>
    <w:rsid w:val="006D4847"/>
    <w:rsid w:val="006D78D4"/>
    <w:rsid w:val="006E3F18"/>
    <w:rsid w:val="006E4ECA"/>
    <w:rsid w:val="006E5709"/>
    <w:rsid w:val="006E60F3"/>
    <w:rsid w:val="006E69E8"/>
    <w:rsid w:val="006F00CF"/>
    <w:rsid w:val="006F0581"/>
    <w:rsid w:val="006F243E"/>
    <w:rsid w:val="006F279A"/>
    <w:rsid w:val="006F3119"/>
    <w:rsid w:val="006F5BEF"/>
    <w:rsid w:val="006F5CC7"/>
    <w:rsid w:val="007003A4"/>
    <w:rsid w:val="00700932"/>
    <w:rsid w:val="00700C71"/>
    <w:rsid w:val="00701467"/>
    <w:rsid w:val="00702AFF"/>
    <w:rsid w:val="0070338B"/>
    <w:rsid w:val="00704F90"/>
    <w:rsid w:val="0070600A"/>
    <w:rsid w:val="00712F89"/>
    <w:rsid w:val="007131DB"/>
    <w:rsid w:val="007157A9"/>
    <w:rsid w:val="00716B0F"/>
    <w:rsid w:val="0071794E"/>
    <w:rsid w:val="00717E85"/>
    <w:rsid w:val="007222A3"/>
    <w:rsid w:val="0072263F"/>
    <w:rsid w:val="00722E0C"/>
    <w:rsid w:val="00724FC6"/>
    <w:rsid w:val="00725413"/>
    <w:rsid w:val="00725BB5"/>
    <w:rsid w:val="007260A0"/>
    <w:rsid w:val="00727CC8"/>
    <w:rsid w:val="00731546"/>
    <w:rsid w:val="007324BE"/>
    <w:rsid w:val="00732D5B"/>
    <w:rsid w:val="00733602"/>
    <w:rsid w:val="007344F3"/>
    <w:rsid w:val="00734659"/>
    <w:rsid w:val="00737131"/>
    <w:rsid w:val="00742864"/>
    <w:rsid w:val="007438B5"/>
    <w:rsid w:val="007446AA"/>
    <w:rsid w:val="00752199"/>
    <w:rsid w:val="007535C7"/>
    <w:rsid w:val="00755B31"/>
    <w:rsid w:val="00756963"/>
    <w:rsid w:val="00757081"/>
    <w:rsid w:val="007613BE"/>
    <w:rsid w:val="00761C34"/>
    <w:rsid w:val="00761EFB"/>
    <w:rsid w:val="00766420"/>
    <w:rsid w:val="007666A9"/>
    <w:rsid w:val="00766E14"/>
    <w:rsid w:val="007709A6"/>
    <w:rsid w:val="0077522A"/>
    <w:rsid w:val="00777F44"/>
    <w:rsid w:val="0078064C"/>
    <w:rsid w:val="00780F29"/>
    <w:rsid w:val="007827E6"/>
    <w:rsid w:val="00782C35"/>
    <w:rsid w:val="00784595"/>
    <w:rsid w:val="00785563"/>
    <w:rsid w:val="00787AAE"/>
    <w:rsid w:val="007906E1"/>
    <w:rsid w:val="0079124B"/>
    <w:rsid w:val="007916CA"/>
    <w:rsid w:val="007916FF"/>
    <w:rsid w:val="0079176A"/>
    <w:rsid w:val="007917A9"/>
    <w:rsid w:val="00791AE5"/>
    <w:rsid w:val="007924CF"/>
    <w:rsid w:val="007943A5"/>
    <w:rsid w:val="007956B0"/>
    <w:rsid w:val="00795E4B"/>
    <w:rsid w:val="00796146"/>
    <w:rsid w:val="00796515"/>
    <w:rsid w:val="007970EC"/>
    <w:rsid w:val="0079734B"/>
    <w:rsid w:val="007A17C8"/>
    <w:rsid w:val="007A1FEA"/>
    <w:rsid w:val="007A2478"/>
    <w:rsid w:val="007A33F5"/>
    <w:rsid w:val="007A5077"/>
    <w:rsid w:val="007A5113"/>
    <w:rsid w:val="007B1A25"/>
    <w:rsid w:val="007B1C83"/>
    <w:rsid w:val="007B1D50"/>
    <w:rsid w:val="007B6A67"/>
    <w:rsid w:val="007C230C"/>
    <w:rsid w:val="007C3493"/>
    <w:rsid w:val="007C3DED"/>
    <w:rsid w:val="007C4D1F"/>
    <w:rsid w:val="007C542E"/>
    <w:rsid w:val="007C54BC"/>
    <w:rsid w:val="007C70AD"/>
    <w:rsid w:val="007C7B8B"/>
    <w:rsid w:val="007D06BC"/>
    <w:rsid w:val="007D0A86"/>
    <w:rsid w:val="007D1C32"/>
    <w:rsid w:val="007D384E"/>
    <w:rsid w:val="007D4461"/>
    <w:rsid w:val="007D6B1A"/>
    <w:rsid w:val="007E147C"/>
    <w:rsid w:val="007E3BF9"/>
    <w:rsid w:val="007E462B"/>
    <w:rsid w:val="007E50A8"/>
    <w:rsid w:val="007E52E4"/>
    <w:rsid w:val="007E5803"/>
    <w:rsid w:val="007E6CA3"/>
    <w:rsid w:val="007E7590"/>
    <w:rsid w:val="007F081D"/>
    <w:rsid w:val="007F10F8"/>
    <w:rsid w:val="007F14C3"/>
    <w:rsid w:val="007F179B"/>
    <w:rsid w:val="007F1859"/>
    <w:rsid w:val="007F213C"/>
    <w:rsid w:val="007F29F7"/>
    <w:rsid w:val="007F3498"/>
    <w:rsid w:val="007F34B1"/>
    <w:rsid w:val="007F381C"/>
    <w:rsid w:val="007F414F"/>
    <w:rsid w:val="007F433C"/>
    <w:rsid w:val="007F5217"/>
    <w:rsid w:val="00802070"/>
    <w:rsid w:val="00803762"/>
    <w:rsid w:val="0080697C"/>
    <w:rsid w:val="008069A0"/>
    <w:rsid w:val="00806E27"/>
    <w:rsid w:val="00807C17"/>
    <w:rsid w:val="00810FF7"/>
    <w:rsid w:val="00811A69"/>
    <w:rsid w:val="00811D3F"/>
    <w:rsid w:val="008120A2"/>
    <w:rsid w:val="0081284B"/>
    <w:rsid w:val="008136DF"/>
    <w:rsid w:val="008145F6"/>
    <w:rsid w:val="00815F7D"/>
    <w:rsid w:val="00817547"/>
    <w:rsid w:val="008205CF"/>
    <w:rsid w:val="00820E45"/>
    <w:rsid w:val="00821214"/>
    <w:rsid w:val="008246D5"/>
    <w:rsid w:val="0082543D"/>
    <w:rsid w:val="00825B07"/>
    <w:rsid w:val="0082606C"/>
    <w:rsid w:val="00826946"/>
    <w:rsid w:val="00827EF0"/>
    <w:rsid w:val="0083205E"/>
    <w:rsid w:val="008325FA"/>
    <w:rsid w:val="00834F6A"/>
    <w:rsid w:val="008359E6"/>
    <w:rsid w:val="008378AE"/>
    <w:rsid w:val="00843FBC"/>
    <w:rsid w:val="008453EF"/>
    <w:rsid w:val="00846553"/>
    <w:rsid w:val="00847D66"/>
    <w:rsid w:val="00851A51"/>
    <w:rsid w:val="008520BE"/>
    <w:rsid w:val="008531CA"/>
    <w:rsid w:val="008539C0"/>
    <w:rsid w:val="00853CE9"/>
    <w:rsid w:val="00854F25"/>
    <w:rsid w:val="00856505"/>
    <w:rsid w:val="00860282"/>
    <w:rsid w:val="00862544"/>
    <w:rsid w:val="00862A04"/>
    <w:rsid w:val="008636F0"/>
    <w:rsid w:val="00864B9B"/>
    <w:rsid w:val="008676EA"/>
    <w:rsid w:val="008679DE"/>
    <w:rsid w:val="008706E3"/>
    <w:rsid w:val="00872B54"/>
    <w:rsid w:val="00874246"/>
    <w:rsid w:val="00875A8B"/>
    <w:rsid w:val="00875D1F"/>
    <w:rsid w:val="008827FA"/>
    <w:rsid w:val="00882C3A"/>
    <w:rsid w:val="00883976"/>
    <w:rsid w:val="0088422C"/>
    <w:rsid w:val="00884565"/>
    <w:rsid w:val="00885D30"/>
    <w:rsid w:val="00890D2B"/>
    <w:rsid w:val="00891DE7"/>
    <w:rsid w:val="00892729"/>
    <w:rsid w:val="0089317D"/>
    <w:rsid w:val="008944A3"/>
    <w:rsid w:val="008960E9"/>
    <w:rsid w:val="00896302"/>
    <w:rsid w:val="00897941"/>
    <w:rsid w:val="008A3B3A"/>
    <w:rsid w:val="008A7739"/>
    <w:rsid w:val="008B057F"/>
    <w:rsid w:val="008B2406"/>
    <w:rsid w:val="008B2E63"/>
    <w:rsid w:val="008B4B4C"/>
    <w:rsid w:val="008B565D"/>
    <w:rsid w:val="008B73C5"/>
    <w:rsid w:val="008C1026"/>
    <w:rsid w:val="008C3A36"/>
    <w:rsid w:val="008C3B22"/>
    <w:rsid w:val="008C4F47"/>
    <w:rsid w:val="008C7574"/>
    <w:rsid w:val="008D036F"/>
    <w:rsid w:val="008D1A8E"/>
    <w:rsid w:val="008D2A34"/>
    <w:rsid w:val="008D79D1"/>
    <w:rsid w:val="008E0963"/>
    <w:rsid w:val="008E168D"/>
    <w:rsid w:val="008E1966"/>
    <w:rsid w:val="008E2FCC"/>
    <w:rsid w:val="008E3C27"/>
    <w:rsid w:val="008E4569"/>
    <w:rsid w:val="008F177F"/>
    <w:rsid w:val="008F1C3A"/>
    <w:rsid w:val="008F2376"/>
    <w:rsid w:val="008F3E9D"/>
    <w:rsid w:val="008F45C3"/>
    <w:rsid w:val="008F496A"/>
    <w:rsid w:val="008F5F32"/>
    <w:rsid w:val="008F632B"/>
    <w:rsid w:val="008F6F95"/>
    <w:rsid w:val="0090026F"/>
    <w:rsid w:val="009025F4"/>
    <w:rsid w:val="00902B41"/>
    <w:rsid w:val="00904C36"/>
    <w:rsid w:val="009057E3"/>
    <w:rsid w:val="00907126"/>
    <w:rsid w:val="009073FA"/>
    <w:rsid w:val="00913A06"/>
    <w:rsid w:val="00914276"/>
    <w:rsid w:val="00914360"/>
    <w:rsid w:val="00914FBF"/>
    <w:rsid w:val="009166A6"/>
    <w:rsid w:val="009168AA"/>
    <w:rsid w:val="009177DC"/>
    <w:rsid w:val="00920797"/>
    <w:rsid w:val="00921676"/>
    <w:rsid w:val="00922753"/>
    <w:rsid w:val="00923BD9"/>
    <w:rsid w:val="00925435"/>
    <w:rsid w:val="009260A7"/>
    <w:rsid w:val="009272A3"/>
    <w:rsid w:val="00927859"/>
    <w:rsid w:val="00927A63"/>
    <w:rsid w:val="00931A96"/>
    <w:rsid w:val="00932FB6"/>
    <w:rsid w:val="00933F20"/>
    <w:rsid w:val="009375F4"/>
    <w:rsid w:val="00937D92"/>
    <w:rsid w:val="009420E0"/>
    <w:rsid w:val="0094253E"/>
    <w:rsid w:val="00942A77"/>
    <w:rsid w:val="00943761"/>
    <w:rsid w:val="009453C5"/>
    <w:rsid w:val="0094589F"/>
    <w:rsid w:val="0094703E"/>
    <w:rsid w:val="00950191"/>
    <w:rsid w:val="00950579"/>
    <w:rsid w:val="00950A4B"/>
    <w:rsid w:val="00950AFC"/>
    <w:rsid w:val="00952CB4"/>
    <w:rsid w:val="00952FB8"/>
    <w:rsid w:val="00953093"/>
    <w:rsid w:val="0095575D"/>
    <w:rsid w:val="009562C1"/>
    <w:rsid w:val="00957401"/>
    <w:rsid w:val="00960C96"/>
    <w:rsid w:val="0096223F"/>
    <w:rsid w:val="00962C93"/>
    <w:rsid w:val="00962FAE"/>
    <w:rsid w:val="00963A39"/>
    <w:rsid w:val="00964D67"/>
    <w:rsid w:val="00965630"/>
    <w:rsid w:val="00967B6D"/>
    <w:rsid w:val="0097136E"/>
    <w:rsid w:val="00971828"/>
    <w:rsid w:val="00971FA9"/>
    <w:rsid w:val="00973207"/>
    <w:rsid w:val="0097451C"/>
    <w:rsid w:val="00974EEF"/>
    <w:rsid w:val="00976107"/>
    <w:rsid w:val="0097717E"/>
    <w:rsid w:val="00977F3E"/>
    <w:rsid w:val="00980B21"/>
    <w:rsid w:val="0098362E"/>
    <w:rsid w:val="0098363C"/>
    <w:rsid w:val="0098439A"/>
    <w:rsid w:val="0098634A"/>
    <w:rsid w:val="00986935"/>
    <w:rsid w:val="009879D3"/>
    <w:rsid w:val="00992199"/>
    <w:rsid w:val="00994902"/>
    <w:rsid w:val="009A1A0F"/>
    <w:rsid w:val="009A277B"/>
    <w:rsid w:val="009A301D"/>
    <w:rsid w:val="009A7BC1"/>
    <w:rsid w:val="009B4D61"/>
    <w:rsid w:val="009B4D9D"/>
    <w:rsid w:val="009B5324"/>
    <w:rsid w:val="009B6628"/>
    <w:rsid w:val="009C020C"/>
    <w:rsid w:val="009C1433"/>
    <w:rsid w:val="009C2169"/>
    <w:rsid w:val="009C268D"/>
    <w:rsid w:val="009C2ABF"/>
    <w:rsid w:val="009C2FE1"/>
    <w:rsid w:val="009C373D"/>
    <w:rsid w:val="009C3E24"/>
    <w:rsid w:val="009C4384"/>
    <w:rsid w:val="009C489F"/>
    <w:rsid w:val="009C4AD2"/>
    <w:rsid w:val="009C5229"/>
    <w:rsid w:val="009C6C43"/>
    <w:rsid w:val="009D461D"/>
    <w:rsid w:val="009D4B7A"/>
    <w:rsid w:val="009D4B97"/>
    <w:rsid w:val="009E336C"/>
    <w:rsid w:val="009E3406"/>
    <w:rsid w:val="009E4CDC"/>
    <w:rsid w:val="009E4CFB"/>
    <w:rsid w:val="009E6338"/>
    <w:rsid w:val="009E6D8E"/>
    <w:rsid w:val="009E7036"/>
    <w:rsid w:val="009E738E"/>
    <w:rsid w:val="009F497D"/>
    <w:rsid w:val="009F52A0"/>
    <w:rsid w:val="009F5D15"/>
    <w:rsid w:val="009F66AE"/>
    <w:rsid w:val="009F772D"/>
    <w:rsid w:val="00A00622"/>
    <w:rsid w:val="00A007DB"/>
    <w:rsid w:val="00A0112C"/>
    <w:rsid w:val="00A0132D"/>
    <w:rsid w:val="00A01684"/>
    <w:rsid w:val="00A02E92"/>
    <w:rsid w:val="00A04028"/>
    <w:rsid w:val="00A04697"/>
    <w:rsid w:val="00A05345"/>
    <w:rsid w:val="00A05EF0"/>
    <w:rsid w:val="00A06461"/>
    <w:rsid w:val="00A1025B"/>
    <w:rsid w:val="00A114DB"/>
    <w:rsid w:val="00A11F9E"/>
    <w:rsid w:val="00A12635"/>
    <w:rsid w:val="00A136D9"/>
    <w:rsid w:val="00A15181"/>
    <w:rsid w:val="00A156B7"/>
    <w:rsid w:val="00A15BD1"/>
    <w:rsid w:val="00A16A10"/>
    <w:rsid w:val="00A1729E"/>
    <w:rsid w:val="00A17681"/>
    <w:rsid w:val="00A23DDC"/>
    <w:rsid w:val="00A2642B"/>
    <w:rsid w:val="00A27598"/>
    <w:rsid w:val="00A3088C"/>
    <w:rsid w:val="00A30A8C"/>
    <w:rsid w:val="00A330F2"/>
    <w:rsid w:val="00A341CC"/>
    <w:rsid w:val="00A346CE"/>
    <w:rsid w:val="00A36B81"/>
    <w:rsid w:val="00A37935"/>
    <w:rsid w:val="00A37E1C"/>
    <w:rsid w:val="00A41922"/>
    <w:rsid w:val="00A43660"/>
    <w:rsid w:val="00A451B5"/>
    <w:rsid w:val="00A4697F"/>
    <w:rsid w:val="00A469AB"/>
    <w:rsid w:val="00A477C5"/>
    <w:rsid w:val="00A47D99"/>
    <w:rsid w:val="00A53EE4"/>
    <w:rsid w:val="00A53F1C"/>
    <w:rsid w:val="00A6012F"/>
    <w:rsid w:val="00A601CA"/>
    <w:rsid w:val="00A613A3"/>
    <w:rsid w:val="00A62CB0"/>
    <w:rsid w:val="00A63CCB"/>
    <w:rsid w:val="00A643D3"/>
    <w:rsid w:val="00A65034"/>
    <w:rsid w:val="00A70A42"/>
    <w:rsid w:val="00A72630"/>
    <w:rsid w:val="00A73718"/>
    <w:rsid w:val="00A77E20"/>
    <w:rsid w:val="00A81B34"/>
    <w:rsid w:val="00A81B4A"/>
    <w:rsid w:val="00A82479"/>
    <w:rsid w:val="00A82B90"/>
    <w:rsid w:val="00A8507D"/>
    <w:rsid w:val="00A863F3"/>
    <w:rsid w:val="00A93AED"/>
    <w:rsid w:val="00A9597D"/>
    <w:rsid w:val="00A97633"/>
    <w:rsid w:val="00AA0044"/>
    <w:rsid w:val="00AA02E6"/>
    <w:rsid w:val="00AA299E"/>
    <w:rsid w:val="00AA4B12"/>
    <w:rsid w:val="00AA5514"/>
    <w:rsid w:val="00AA62E3"/>
    <w:rsid w:val="00AA757C"/>
    <w:rsid w:val="00AA75EF"/>
    <w:rsid w:val="00AB18E0"/>
    <w:rsid w:val="00AB27F0"/>
    <w:rsid w:val="00AB621E"/>
    <w:rsid w:val="00AB6662"/>
    <w:rsid w:val="00AC0EFB"/>
    <w:rsid w:val="00AC117C"/>
    <w:rsid w:val="00AC2B0D"/>
    <w:rsid w:val="00AC3490"/>
    <w:rsid w:val="00AC3EC1"/>
    <w:rsid w:val="00AC5259"/>
    <w:rsid w:val="00AC7D4F"/>
    <w:rsid w:val="00AD15CA"/>
    <w:rsid w:val="00AD5180"/>
    <w:rsid w:val="00AD7F64"/>
    <w:rsid w:val="00AE01B7"/>
    <w:rsid w:val="00AE1E50"/>
    <w:rsid w:val="00AE29E7"/>
    <w:rsid w:val="00AE4BCE"/>
    <w:rsid w:val="00AE58E8"/>
    <w:rsid w:val="00AF05F2"/>
    <w:rsid w:val="00AF0CD2"/>
    <w:rsid w:val="00AF0E26"/>
    <w:rsid w:val="00AF18AF"/>
    <w:rsid w:val="00AF2D66"/>
    <w:rsid w:val="00AF362D"/>
    <w:rsid w:val="00AF4078"/>
    <w:rsid w:val="00AF578D"/>
    <w:rsid w:val="00AF5919"/>
    <w:rsid w:val="00AF60BE"/>
    <w:rsid w:val="00AF61A2"/>
    <w:rsid w:val="00AF6238"/>
    <w:rsid w:val="00AF62BC"/>
    <w:rsid w:val="00AF650F"/>
    <w:rsid w:val="00AF65C0"/>
    <w:rsid w:val="00AF6D43"/>
    <w:rsid w:val="00B01B26"/>
    <w:rsid w:val="00B01E7A"/>
    <w:rsid w:val="00B02CA4"/>
    <w:rsid w:val="00B04AC7"/>
    <w:rsid w:val="00B04DC1"/>
    <w:rsid w:val="00B04FCE"/>
    <w:rsid w:val="00B0505E"/>
    <w:rsid w:val="00B06084"/>
    <w:rsid w:val="00B06B40"/>
    <w:rsid w:val="00B11A91"/>
    <w:rsid w:val="00B12379"/>
    <w:rsid w:val="00B13271"/>
    <w:rsid w:val="00B135DA"/>
    <w:rsid w:val="00B13A79"/>
    <w:rsid w:val="00B16294"/>
    <w:rsid w:val="00B17132"/>
    <w:rsid w:val="00B20AB8"/>
    <w:rsid w:val="00B22514"/>
    <w:rsid w:val="00B23B7C"/>
    <w:rsid w:val="00B315CC"/>
    <w:rsid w:val="00B32C85"/>
    <w:rsid w:val="00B33F08"/>
    <w:rsid w:val="00B35BFC"/>
    <w:rsid w:val="00B35F7A"/>
    <w:rsid w:val="00B35FE1"/>
    <w:rsid w:val="00B36A57"/>
    <w:rsid w:val="00B40A43"/>
    <w:rsid w:val="00B41349"/>
    <w:rsid w:val="00B41412"/>
    <w:rsid w:val="00B4233B"/>
    <w:rsid w:val="00B42805"/>
    <w:rsid w:val="00B443EE"/>
    <w:rsid w:val="00B44644"/>
    <w:rsid w:val="00B44895"/>
    <w:rsid w:val="00B45A12"/>
    <w:rsid w:val="00B51405"/>
    <w:rsid w:val="00B56981"/>
    <w:rsid w:val="00B56B13"/>
    <w:rsid w:val="00B57ADB"/>
    <w:rsid w:val="00B60228"/>
    <w:rsid w:val="00B6041E"/>
    <w:rsid w:val="00B60B1B"/>
    <w:rsid w:val="00B6270C"/>
    <w:rsid w:val="00B65CF4"/>
    <w:rsid w:val="00B65E9C"/>
    <w:rsid w:val="00B67FA8"/>
    <w:rsid w:val="00B7095D"/>
    <w:rsid w:val="00B7214B"/>
    <w:rsid w:val="00B72707"/>
    <w:rsid w:val="00B729CB"/>
    <w:rsid w:val="00B72C5D"/>
    <w:rsid w:val="00B73A71"/>
    <w:rsid w:val="00B74834"/>
    <w:rsid w:val="00B748D3"/>
    <w:rsid w:val="00B75760"/>
    <w:rsid w:val="00B8056D"/>
    <w:rsid w:val="00B80B00"/>
    <w:rsid w:val="00B820FD"/>
    <w:rsid w:val="00B82117"/>
    <w:rsid w:val="00B828A8"/>
    <w:rsid w:val="00B84BB3"/>
    <w:rsid w:val="00B8569F"/>
    <w:rsid w:val="00B85EDE"/>
    <w:rsid w:val="00B865F2"/>
    <w:rsid w:val="00B86F07"/>
    <w:rsid w:val="00B87847"/>
    <w:rsid w:val="00B91637"/>
    <w:rsid w:val="00B96299"/>
    <w:rsid w:val="00BA09C4"/>
    <w:rsid w:val="00BA0CA9"/>
    <w:rsid w:val="00BA1E55"/>
    <w:rsid w:val="00BA2A8D"/>
    <w:rsid w:val="00BA36DB"/>
    <w:rsid w:val="00BA4442"/>
    <w:rsid w:val="00BA535E"/>
    <w:rsid w:val="00BB004E"/>
    <w:rsid w:val="00BB0422"/>
    <w:rsid w:val="00BB1545"/>
    <w:rsid w:val="00BB2054"/>
    <w:rsid w:val="00BB4029"/>
    <w:rsid w:val="00BB472C"/>
    <w:rsid w:val="00BB5770"/>
    <w:rsid w:val="00BB775F"/>
    <w:rsid w:val="00BC03CD"/>
    <w:rsid w:val="00BC114F"/>
    <w:rsid w:val="00BC11E6"/>
    <w:rsid w:val="00BC160B"/>
    <w:rsid w:val="00BC3E9B"/>
    <w:rsid w:val="00BC4BF7"/>
    <w:rsid w:val="00BC5E9D"/>
    <w:rsid w:val="00BC6DDC"/>
    <w:rsid w:val="00BD1B34"/>
    <w:rsid w:val="00BD363B"/>
    <w:rsid w:val="00BD5465"/>
    <w:rsid w:val="00BD5A38"/>
    <w:rsid w:val="00BD6CE1"/>
    <w:rsid w:val="00BE1806"/>
    <w:rsid w:val="00BE21EB"/>
    <w:rsid w:val="00BE307D"/>
    <w:rsid w:val="00BE6F4F"/>
    <w:rsid w:val="00BF0AE3"/>
    <w:rsid w:val="00BF1853"/>
    <w:rsid w:val="00BF1AFC"/>
    <w:rsid w:val="00BF3B42"/>
    <w:rsid w:val="00BF3BD6"/>
    <w:rsid w:val="00BF607A"/>
    <w:rsid w:val="00BF71A3"/>
    <w:rsid w:val="00C00B1A"/>
    <w:rsid w:val="00C02EF3"/>
    <w:rsid w:val="00C031E0"/>
    <w:rsid w:val="00C0324E"/>
    <w:rsid w:val="00C04444"/>
    <w:rsid w:val="00C04734"/>
    <w:rsid w:val="00C07846"/>
    <w:rsid w:val="00C07CCA"/>
    <w:rsid w:val="00C11367"/>
    <w:rsid w:val="00C11B51"/>
    <w:rsid w:val="00C127C7"/>
    <w:rsid w:val="00C13B01"/>
    <w:rsid w:val="00C13D44"/>
    <w:rsid w:val="00C141B9"/>
    <w:rsid w:val="00C14F07"/>
    <w:rsid w:val="00C1561C"/>
    <w:rsid w:val="00C15EB1"/>
    <w:rsid w:val="00C16C7E"/>
    <w:rsid w:val="00C16CBA"/>
    <w:rsid w:val="00C17647"/>
    <w:rsid w:val="00C202B3"/>
    <w:rsid w:val="00C213E6"/>
    <w:rsid w:val="00C217F9"/>
    <w:rsid w:val="00C21DD9"/>
    <w:rsid w:val="00C226A3"/>
    <w:rsid w:val="00C22B1A"/>
    <w:rsid w:val="00C22BD2"/>
    <w:rsid w:val="00C247A2"/>
    <w:rsid w:val="00C25A3B"/>
    <w:rsid w:val="00C2699E"/>
    <w:rsid w:val="00C30B01"/>
    <w:rsid w:val="00C33827"/>
    <w:rsid w:val="00C341AA"/>
    <w:rsid w:val="00C350FE"/>
    <w:rsid w:val="00C3724F"/>
    <w:rsid w:val="00C37C44"/>
    <w:rsid w:val="00C4451E"/>
    <w:rsid w:val="00C44AED"/>
    <w:rsid w:val="00C46058"/>
    <w:rsid w:val="00C46996"/>
    <w:rsid w:val="00C469FA"/>
    <w:rsid w:val="00C5115B"/>
    <w:rsid w:val="00C51FDE"/>
    <w:rsid w:val="00C527F6"/>
    <w:rsid w:val="00C5355B"/>
    <w:rsid w:val="00C53D89"/>
    <w:rsid w:val="00C53EC9"/>
    <w:rsid w:val="00C5658D"/>
    <w:rsid w:val="00C579E3"/>
    <w:rsid w:val="00C57E76"/>
    <w:rsid w:val="00C6191B"/>
    <w:rsid w:val="00C61BB9"/>
    <w:rsid w:val="00C62080"/>
    <w:rsid w:val="00C63724"/>
    <w:rsid w:val="00C63856"/>
    <w:rsid w:val="00C66279"/>
    <w:rsid w:val="00C6695D"/>
    <w:rsid w:val="00C677A2"/>
    <w:rsid w:val="00C67CE9"/>
    <w:rsid w:val="00C71006"/>
    <w:rsid w:val="00C7201C"/>
    <w:rsid w:val="00C72AEA"/>
    <w:rsid w:val="00C72D09"/>
    <w:rsid w:val="00C75A3D"/>
    <w:rsid w:val="00C762D0"/>
    <w:rsid w:val="00C76666"/>
    <w:rsid w:val="00C803D6"/>
    <w:rsid w:val="00C806E3"/>
    <w:rsid w:val="00C81840"/>
    <w:rsid w:val="00C869D9"/>
    <w:rsid w:val="00C879D6"/>
    <w:rsid w:val="00C9166F"/>
    <w:rsid w:val="00C91E1F"/>
    <w:rsid w:val="00C936A5"/>
    <w:rsid w:val="00C96092"/>
    <w:rsid w:val="00C97DA6"/>
    <w:rsid w:val="00CA03A1"/>
    <w:rsid w:val="00CA043C"/>
    <w:rsid w:val="00CA166A"/>
    <w:rsid w:val="00CA1B1E"/>
    <w:rsid w:val="00CA2EDB"/>
    <w:rsid w:val="00CA3F96"/>
    <w:rsid w:val="00CA4211"/>
    <w:rsid w:val="00CA432F"/>
    <w:rsid w:val="00CA5A48"/>
    <w:rsid w:val="00CA654D"/>
    <w:rsid w:val="00CA669A"/>
    <w:rsid w:val="00CA6A2D"/>
    <w:rsid w:val="00CA7197"/>
    <w:rsid w:val="00CA76F3"/>
    <w:rsid w:val="00CB0216"/>
    <w:rsid w:val="00CB1EFB"/>
    <w:rsid w:val="00CB2283"/>
    <w:rsid w:val="00CB7203"/>
    <w:rsid w:val="00CB73B6"/>
    <w:rsid w:val="00CC09C5"/>
    <w:rsid w:val="00CC1675"/>
    <w:rsid w:val="00CC2B99"/>
    <w:rsid w:val="00CC3D93"/>
    <w:rsid w:val="00CC457C"/>
    <w:rsid w:val="00CC4727"/>
    <w:rsid w:val="00CC48B1"/>
    <w:rsid w:val="00CC5BEC"/>
    <w:rsid w:val="00CC6994"/>
    <w:rsid w:val="00CC786E"/>
    <w:rsid w:val="00CC7AF2"/>
    <w:rsid w:val="00CC7BEC"/>
    <w:rsid w:val="00CC7F44"/>
    <w:rsid w:val="00CC7F7C"/>
    <w:rsid w:val="00CD0A5D"/>
    <w:rsid w:val="00CD2EE4"/>
    <w:rsid w:val="00CD4839"/>
    <w:rsid w:val="00CD4E5E"/>
    <w:rsid w:val="00CD600E"/>
    <w:rsid w:val="00CD66EB"/>
    <w:rsid w:val="00CE0567"/>
    <w:rsid w:val="00CE1871"/>
    <w:rsid w:val="00CE18C6"/>
    <w:rsid w:val="00CE6D1B"/>
    <w:rsid w:val="00CE7C90"/>
    <w:rsid w:val="00CF189F"/>
    <w:rsid w:val="00CF29E8"/>
    <w:rsid w:val="00CF2AAE"/>
    <w:rsid w:val="00CF32BA"/>
    <w:rsid w:val="00CF338E"/>
    <w:rsid w:val="00CF50AF"/>
    <w:rsid w:val="00CF7075"/>
    <w:rsid w:val="00D01617"/>
    <w:rsid w:val="00D01875"/>
    <w:rsid w:val="00D01DBA"/>
    <w:rsid w:val="00D02747"/>
    <w:rsid w:val="00D02A1B"/>
    <w:rsid w:val="00D03378"/>
    <w:rsid w:val="00D079E0"/>
    <w:rsid w:val="00D07ACE"/>
    <w:rsid w:val="00D12D35"/>
    <w:rsid w:val="00D13514"/>
    <w:rsid w:val="00D137A4"/>
    <w:rsid w:val="00D14672"/>
    <w:rsid w:val="00D14804"/>
    <w:rsid w:val="00D14BA6"/>
    <w:rsid w:val="00D15D68"/>
    <w:rsid w:val="00D15DFA"/>
    <w:rsid w:val="00D15F93"/>
    <w:rsid w:val="00D174DD"/>
    <w:rsid w:val="00D17E36"/>
    <w:rsid w:val="00D22A51"/>
    <w:rsid w:val="00D22C7B"/>
    <w:rsid w:val="00D234BC"/>
    <w:rsid w:val="00D27C2C"/>
    <w:rsid w:val="00D302D0"/>
    <w:rsid w:val="00D30573"/>
    <w:rsid w:val="00D308D4"/>
    <w:rsid w:val="00D30CED"/>
    <w:rsid w:val="00D3100A"/>
    <w:rsid w:val="00D31E6D"/>
    <w:rsid w:val="00D3206A"/>
    <w:rsid w:val="00D33E56"/>
    <w:rsid w:val="00D34237"/>
    <w:rsid w:val="00D35EC8"/>
    <w:rsid w:val="00D40591"/>
    <w:rsid w:val="00D40DCA"/>
    <w:rsid w:val="00D42B6E"/>
    <w:rsid w:val="00D42E6D"/>
    <w:rsid w:val="00D42F79"/>
    <w:rsid w:val="00D43278"/>
    <w:rsid w:val="00D433A8"/>
    <w:rsid w:val="00D4343D"/>
    <w:rsid w:val="00D437F6"/>
    <w:rsid w:val="00D438F1"/>
    <w:rsid w:val="00D43DDE"/>
    <w:rsid w:val="00D45EF1"/>
    <w:rsid w:val="00D4783A"/>
    <w:rsid w:val="00D50B7E"/>
    <w:rsid w:val="00D51F08"/>
    <w:rsid w:val="00D5595A"/>
    <w:rsid w:val="00D56399"/>
    <w:rsid w:val="00D56A4C"/>
    <w:rsid w:val="00D5792B"/>
    <w:rsid w:val="00D60477"/>
    <w:rsid w:val="00D62E3D"/>
    <w:rsid w:val="00D658A2"/>
    <w:rsid w:val="00D66C86"/>
    <w:rsid w:val="00D6782D"/>
    <w:rsid w:val="00D67BF6"/>
    <w:rsid w:val="00D70713"/>
    <w:rsid w:val="00D717C8"/>
    <w:rsid w:val="00D71E1F"/>
    <w:rsid w:val="00D73176"/>
    <w:rsid w:val="00D7565D"/>
    <w:rsid w:val="00D77A3A"/>
    <w:rsid w:val="00D8515C"/>
    <w:rsid w:val="00D865E8"/>
    <w:rsid w:val="00D86ACE"/>
    <w:rsid w:val="00D905DC"/>
    <w:rsid w:val="00D939A3"/>
    <w:rsid w:val="00D94DB0"/>
    <w:rsid w:val="00D974BA"/>
    <w:rsid w:val="00D97FB4"/>
    <w:rsid w:val="00DA2327"/>
    <w:rsid w:val="00DA2489"/>
    <w:rsid w:val="00DA3EE5"/>
    <w:rsid w:val="00DA3FCE"/>
    <w:rsid w:val="00DA4050"/>
    <w:rsid w:val="00DA42BA"/>
    <w:rsid w:val="00DA4C46"/>
    <w:rsid w:val="00DA5131"/>
    <w:rsid w:val="00DA55A4"/>
    <w:rsid w:val="00DA5847"/>
    <w:rsid w:val="00DB0032"/>
    <w:rsid w:val="00DB22CE"/>
    <w:rsid w:val="00DB3264"/>
    <w:rsid w:val="00DB3EBB"/>
    <w:rsid w:val="00DB6637"/>
    <w:rsid w:val="00DB72E7"/>
    <w:rsid w:val="00DC2E00"/>
    <w:rsid w:val="00DC2EF3"/>
    <w:rsid w:val="00DC3CEE"/>
    <w:rsid w:val="00DC6700"/>
    <w:rsid w:val="00DC7D4F"/>
    <w:rsid w:val="00DD1BF9"/>
    <w:rsid w:val="00DD6255"/>
    <w:rsid w:val="00DE161B"/>
    <w:rsid w:val="00DE2155"/>
    <w:rsid w:val="00DE2441"/>
    <w:rsid w:val="00DE6D5B"/>
    <w:rsid w:val="00DF04A4"/>
    <w:rsid w:val="00DF088D"/>
    <w:rsid w:val="00DF12E5"/>
    <w:rsid w:val="00DF1EAD"/>
    <w:rsid w:val="00DF231B"/>
    <w:rsid w:val="00DF2BA1"/>
    <w:rsid w:val="00DF46C4"/>
    <w:rsid w:val="00DF5AD3"/>
    <w:rsid w:val="00DF766B"/>
    <w:rsid w:val="00E00E38"/>
    <w:rsid w:val="00E028BB"/>
    <w:rsid w:val="00E04EAA"/>
    <w:rsid w:val="00E0503C"/>
    <w:rsid w:val="00E052F9"/>
    <w:rsid w:val="00E0595C"/>
    <w:rsid w:val="00E10306"/>
    <w:rsid w:val="00E103D9"/>
    <w:rsid w:val="00E1112B"/>
    <w:rsid w:val="00E12141"/>
    <w:rsid w:val="00E218D2"/>
    <w:rsid w:val="00E24185"/>
    <w:rsid w:val="00E242E8"/>
    <w:rsid w:val="00E31889"/>
    <w:rsid w:val="00E31F73"/>
    <w:rsid w:val="00E33138"/>
    <w:rsid w:val="00E33E84"/>
    <w:rsid w:val="00E34EAC"/>
    <w:rsid w:val="00E3584B"/>
    <w:rsid w:val="00E400A8"/>
    <w:rsid w:val="00E404CD"/>
    <w:rsid w:val="00E411AF"/>
    <w:rsid w:val="00E45142"/>
    <w:rsid w:val="00E451B2"/>
    <w:rsid w:val="00E51C81"/>
    <w:rsid w:val="00E526D3"/>
    <w:rsid w:val="00E53420"/>
    <w:rsid w:val="00E53578"/>
    <w:rsid w:val="00E53644"/>
    <w:rsid w:val="00E542CF"/>
    <w:rsid w:val="00E5441A"/>
    <w:rsid w:val="00E55C17"/>
    <w:rsid w:val="00E56226"/>
    <w:rsid w:val="00E56C1C"/>
    <w:rsid w:val="00E57809"/>
    <w:rsid w:val="00E643AC"/>
    <w:rsid w:val="00E651EE"/>
    <w:rsid w:val="00E65A62"/>
    <w:rsid w:val="00E65EF5"/>
    <w:rsid w:val="00E67FF6"/>
    <w:rsid w:val="00E70357"/>
    <w:rsid w:val="00E71CB1"/>
    <w:rsid w:val="00E7214E"/>
    <w:rsid w:val="00E7379D"/>
    <w:rsid w:val="00E73912"/>
    <w:rsid w:val="00E74044"/>
    <w:rsid w:val="00E754A0"/>
    <w:rsid w:val="00E767D0"/>
    <w:rsid w:val="00E76897"/>
    <w:rsid w:val="00E77499"/>
    <w:rsid w:val="00E801FB"/>
    <w:rsid w:val="00E804B1"/>
    <w:rsid w:val="00E80C34"/>
    <w:rsid w:val="00E8142A"/>
    <w:rsid w:val="00E82CBA"/>
    <w:rsid w:val="00E832C4"/>
    <w:rsid w:val="00E8408A"/>
    <w:rsid w:val="00E84E22"/>
    <w:rsid w:val="00E861F9"/>
    <w:rsid w:val="00E86C2D"/>
    <w:rsid w:val="00E87AD0"/>
    <w:rsid w:val="00E911A9"/>
    <w:rsid w:val="00E92AD0"/>
    <w:rsid w:val="00E932D7"/>
    <w:rsid w:val="00E94ADA"/>
    <w:rsid w:val="00E956E6"/>
    <w:rsid w:val="00E97DEC"/>
    <w:rsid w:val="00EA09E6"/>
    <w:rsid w:val="00EA0D22"/>
    <w:rsid w:val="00EA5B3E"/>
    <w:rsid w:val="00EA6B79"/>
    <w:rsid w:val="00EB10DB"/>
    <w:rsid w:val="00EB1837"/>
    <w:rsid w:val="00EC0126"/>
    <w:rsid w:val="00EC0CFD"/>
    <w:rsid w:val="00EC16B3"/>
    <w:rsid w:val="00EC1D4F"/>
    <w:rsid w:val="00EC2844"/>
    <w:rsid w:val="00EC2CDB"/>
    <w:rsid w:val="00EC59D7"/>
    <w:rsid w:val="00EC7EB6"/>
    <w:rsid w:val="00ED1BF9"/>
    <w:rsid w:val="00ED2F58"/>
    <w:rsid w:val="00ED5579"/>
    <w:rsid w:val="00ED5C5F"/>
    <w:rsid w:val="00ED6062"/>
    <w:rsid w:val="00ED68D5"/>
    <w:rsid w:val="00ED7765"/>
    <w:rsid w:val="00EE01DD"/>
    <w:rsid w:val="00EE0B11"/>
    <w:rsid w:val="00EE2B58"/>
    <w:rsid w:val="00EE3017"/>
    <w:rsid w:val="00EE3087"/>
    <w:rsid w:val="00EE4488"/>
    <w:rsid w:val="00EE6EA6"/>
    <w:rsid w:val="00EF08EC"/>
    <w:rsid w:val="00EF2B5D"/>
    <w:rsid w:val="00EF4BA6"/>
    <w:rsid w:val="00EF4D74"/>
    <w:rsid w:val="00EF5C66"/>
    <w:rsid w:val="00EF6DEC"/>
    <w:rsid w:val="00F01700"/>
    <w:rsid w:val="00F02FAF"/>
    <w:rsid w:val="00F03902"/>
    <w:rsid w:val="00F0409D"/>
    <w:rsid w:val="00F044A0"/>
    <w:rsid w:val="00F04BA3"/>
    <w:rsid w:val="00F11DD1"/>
    <w:rsid w:val="00F12C63"/>
    <w:rsid w:val="00F13203"/>
    <w:rsid w:val="00F14001"/>
    <w:rsid w:val="00F141C8"/>
    <w:rsid w:val="00F148FD"/>
    <w:rsid w:val="00F20DF7"/>
    <w:rsid w:val="00F221CC"/>
    <w:rsid w:val="00F228A9"/>
    <w:rsid w:val="00F2506D"/>
    <w:rsid w:val="00F25673"/>
    <w:rsid w:val="00F26A54"/>
    <w:rsid w:val="00F27484"/>
    <w:rsid w:val="00F27D77"/>
    <w:rsid w:val="00F33A5B"/>
    <w:rsid w:val="00F342FF"/>
    <w:rsid w:val="00F34436"/>
    <w:rsid w:val="00F34645"/>
    <w:rsid w:val="00F34E0B"/>
    <w:rsid w:val="00F35496"/>
    <w:rsid w:val="00F35505"/>
    <w:rsid w:val="00F35D1E"/>
    <w:rsid w:val="00F377A8"/>
    <w:rsid w:val="00F40472"/>
    <w:rsid w:val="00F42854"/>
    <w:rsid w:val="00F43C40"/>
    <w:rsid w:val="00F44207"/>
    <w:rsid w:val="00F4425A"/>
    <w:rsid w:val="00F44304"/>
    <w:rsid w:val="00F44959"/>
    <w:rsid w:val="00F44AD1"/>
    <w:rsid w:val="00F4704E"/>
    <w:rsid w:val="00F502C4"/>
    <w:rsid w:val="00F5156C"/>
    <w:rsid w:val="00F51A7C"/>
    <w:rsid w:val="00F55665"/>
    <w:rsid w:val="00F56DA8"/>
    <w:rsid w:val="00F57256"/>
    <w:rsid w:val="00F57C9D"/>
    <w:rsid w:val="00F606D3"/>
    <w:rsid w:val="00F61B02"/>
    <w:rsid w:val="00F620F8"/>
    <w:rsid w:val="00F63C20"/>
    <w:rsid w:val="00F63F23"/>
    <w:rsid w:val="00F642B7"/>
    <w:rsid w:val="00F64C40"/>
    <w:rsid w:val="00F64DA2"/>
    <w:rsid w:val="00F65916"/>
    <w:rsid w:val="00F660C2"/>
    <w:rsid w:val="00F67966"/>
    <w:rsid w:val="00F70C31"/>
    <w:rsid w:val="00F712E0"/>
    <w:rsid w:val="00F71AAC"/>
    <w:rsid w:val="00F71EE5"/>
    <w:rsid w:val="00F74740"/>
    <w:rsid w:val="00F74B38"/>
    <w:rsid w:val="00F76A64"/>
    <w:rsid w:val="00F77D71"/>
    <w:rsid w:val="00F80CAA"/>
    <w:rsid w:val="00F83805"/>
    <w:rsid w:val="00F83DA6"/>
    <w:rsid w:val="00F8486B"/>
    <w:rsid w:val="00F91EE6"/>
    <w:rsid w:val="00F91F1D"/>
    <w:rsid w:val="00F938AF"/>
    <w:rsid w:val="00F93914"/>
    <w:rsid w:val="00F94E11"/>
    <w:rsid w:val="00F952F5"/>
    <w:rsid w:val="00F974A0"/>
    <w:rsid w:val="00F97A16"/>
    <w:rsid w:val="00F97B49"/>
    <w:rsid w:val="00FA00C0"/>
    <w:rsid w:val="00FA05FB"/>
    <w:rsid w:val="00FA2E1F"/>
    <w:rsid w:val="00FA4101"/>
    <w:rsid w:val="00FA5163"/>
    <w:rsid w:val="00FB0464"/>
    <w:rsid w:val="00FB14CB"/>
    <w:rsid w:val="00FB26BA"/>
    <w:rsid w:val="00FB32CF"/>
    <w:rsid w:val="00FB678F"/>
    <w:rsid w:val="00FC2F8F"/>
    <w:rsid w:val="00FC5FEA"/>
    <w:rsid w:val="00FC6081"/>
    <w:rsid w:val="00FC68BC"/>
    <w:rsid w:val="00FC6E25"/>
    <w:rsid w:val="00FC7F0D"/>
    <w:rsid w:val="00FD373F"/>
    <w:rsid w:val="00FD5321"/>
    <w:rsid w:val="00FD5B42"/>
    <w:rsid w:val="00FD6616"/>
    <w:rsid w:val="00FD79EE"/>
    <w:rsid w:val="00FD7ACA"/>
    <w:rsid w:val="00FE1D06"/>
    <w:rsid w:val="00FE280A"/>
    <w:rsid w:val="00FF1760"/>
    <w:rsid w:val="00FF1BE2"/>
    <w:rsid w:val="00FF42C9"/>
    <w:rsid w:val="15C5A847"/>
    <w:rsid w:val="32C244BB"/>
    <w:rsid w:val="422FBEA5"/>
  </w:rsids>
  <m:mathPr>
    <m:mathFont m:val="Cambria Math"/>
    <m:brkBin m:val="before"/>
    <m:brkBinSub m:val="--"/>
    <m:smallFrac m:val="0"/>
    <m:dispDef/>
    <m:lMargin m:val="0"/>
    <m:rMargin m:val="0"/>
    <m:defJc m:val="centerGroup"/>
    <m:wrapIndent m:val="1440"/>
    <m:intLim m:val="subSup"/>
    <m:naryLim m:val="undOvr"/>
  </m:mathPr>
  <w:themeFontLang w:val="es-P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3937D"/>
  <w15:chartTrackingRefBased/>
  <w15:docId w15:val="{675D5247-6C81-284F-8313-15BA3A767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P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287A"/>
    <w:pPr>
      <w:spacing w:after="160" w:line="276" w:lineRule="auto"/>
      <w:ind w:firstLine="720"/>
      <w:jc w:val="both"/>
    </w:pPr>
    <w:rPr>
      <w:rFonts w:ascii="Arial" w:hAnsi="Arial"/>
      <w:sz w:val="22"/>
      <w:szCs w:val="22"/>
    </w:rPr>
  </w:style>
  <w:style w:type="paragraph" w:styleId="Heading1">
    <w:name w:val="heading 1"/>
    <w:basedOn w:val="Normal"/>
    <w:next w:val="Normal"/>
    <w:link w:val="Heading1Char"/>
    <w:autoRedefine/>
    <w:uiPriority w:val="9"/>
    <w:qFormat/>
    <w:rsid w:val="00CA5A48"/>
    <w:pPr>
      <w:keepNext/>
      <w:keepLines/>
      <w:spacing w:before="240" w:after="0" w:line="360" w:lineRule="auto"/>
      <w:ind w:firstLine="0"/>
      <w:jc w:val="center"/>
      <w:outlineLvl w:val="0"/>
    </w:pPr>
    <w:rPr>
      <w:rFonts w:eastAsiaTheme="majorEastAsia" w:cs="Arial"/>
      <w:b/>
      <w:bCs/>
      <w:color w:val="000000" w:themeColor="text1"/>
      <w:sz w:val="28"/>
      <w:szCs w:val="28"/>
    </w:rPr>
  </w:style>
  <w:style w:type="paragraph" w:styleId="Heading2">
    <w:name w:val="heading 2"/>
    <w:basedOn w:val="Normal"/>
    <w:next w:val="Normal"/>
    <w:link w:val="Heading2Char"/>
    <w:autoRedefine/>
    <w:uiPriority w:val="9"/>
    <w:unhideWhenUsed/>
    <w:qFormat/>
    <w:rsid w:val="0050781D"/>
    <w:pPr>
      <w:keepNext/>
      <w:keepLines/>
      <w:spacing w:before="40" w:after="0" w:line="480" w:lineRule="auto"/>
      <w:ind w:firstLine="0"/>
      <w:jc w:val="center"/>
      <w:outlineLvl w:val="1"/>
    </w:pPr>
    <w:rPr>
      <w:rFonts w:eastAsiaTheme="majorEastAsia" w:cstheme="majorBidi"/>
      <w:b/>
      <w:szCs w:val="26"/>
    </w:rPr>
  </w:style>
  <w:style w:type="paragraph" w:styleId="Heading3">
    <w:name w:val="heading 3"/>
    <w:basedOn w:val="Normal"/>
    <w:link w:val="Heading3Char"/>
    <w:uiPriority w:val="9"/>
    <w:semiHidden/>
    <w:unhideWhenUsed/>
    <w:qFormat/>
    <w:rsid w:val="009025F4"/>
    <w:pPr>
      <w:spacing w:before="240" w:after="60" w:line="240" w:lineRule="auto"/>
      <w:ind w:firstLine="0"/>
      <w:jc w:val="left"/>
      <w:outlineLvl w:val="2"/>
    </w:pPr>
    <w:rPr>
      <w:rFonts w:eastAsia="Times New Roman" w:cs="Arial"/>
      <w:b/>
      <w:kern w:val="24"/>
      <w:sz w:val="24"/>
      <w:szCs w:val="20"/>
      <w:u w:val="single"/>
      <w:lang w:val="es-419" w:eastAsia="es-419"/>
    </w:rPr>
  </w:style>
  <w:style w:type="paragraph" w:styleId="Heading4">
    <w:name w:val="heading 4"/>
    <w:basedOn w:val="Normal"/>
    <w:link w:val="Heading4Char"/>
    <w:uiPriority w:val="9"/>
    <w:semiHidden/>
    <w:unhideWhenUsed/>
    <w:qFormat/>
    <w:rsid w:val="009025F4"/>
    <w:pPr>
      <w:spacing w:before="240" w:after="60" w:line="240" w:lineRule="auto"/>
      <w:ind w:firstLine="0"/>
      <w:jc w:val="left"/>
      <w:outlineLvl w:val="3"/>
    </w:pPr>
    <w:rPr>
      <w:rFonts w:eastAsia="Times New Roman" w:cs="Arial"/>
      <w:b/>
      <w:kern w:val="20"/>
      <w:sz w:val="20"/>
      <w:szCs w:val="20"/>
      <w:u w:val="single"/>
      <w:lang w:val="es-419" w:eastAsia="es-4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4328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287A"/>
    <w:rPr>
      <w:rFonts w:ascii="Arial" w:hAnsi="Arial"/>
      <w:sz w:val="22"/>
      <w:szCs w:val="22"/>
    </w:rPr>
  </w:style>
  <w:style w:type="character" w:customStyle="1" w:styleId="Heading1Char">
    <w:name w:val="Heading 1 Char"/>
    <w:basedOn w:val="DefaultParagraphFont"/>
    <w:link w:val="Heading1"/>
    <w:uiPriority w:val="9"/>
    <w:rsid w:val="00D939A3"/>
    <w:rPr>
      <w:rFonts w:ascii="Arial" w:eastAsiaTheme="majorEastAsia" w:hAnsi="Arial" w:cs="Arial"/>
      <w:b/>
      <w:bCs/>
      <w:color w:val="000000" w:themeColor="text1"/>
      <w:sz w:val="28"/>
      <w:szCs w:val="28"/>
    </w:rPr>
  </w:style>
  <w:style w:type="paragraph" w:styleId="TOCHeading">
    <w:name w:val="TOC Heading"/>
    <w:basedOn w:val="Heading1"/>
    <w:next w:val="Normal"/>
    <w:uiPriority w:val="39"/>
    <w:unhideWhenUsed/>
    <w:qFormat/>
    <w:rsid w:val="0027781D"/>
    <w:pPr>
      <w:spacing w:before="480"/>
      <w:jc w:val="left"/>
      <w:outlineLvl w:val="9"/>
    </w:pPr>
    <w:rPr>
      <w:b w:val="0"/>
      <w:bCs w:val="0"/>
      <w:lang w:eastAsia="es-MX"/>
    </w:rPr>
  </w:style>
  <w:style w:type="paragraph" w:styleId="TOC1">
    <w:name w:val="toc 1"/>
    <w:basedOn w:val="Normal"/>
    <w:next w:val="Normal"/>
    <w:autoRedefine/>
    <w:uiPriority w:val="39"/>
    <w:unhideWhenUsed/>
    <w:rsid w:val="0027781D"/>
    <w:pPr>
      <w:spacing w:before="120" w:after="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27781D"/>
    <w:pPr>
      <w:spacing w:before="120" w:after="0"/>
      <w:ind w:left="220"/>
      <w:jc w:val="left"/>
    </w:pPr>
    <w:rPr>
      <w:rFonts w:asciiTheme="minorHAnsi" w:hAnsiTheme="minorHAnsi" w:cstheme="minorHAnsi"/>
      <w:b/>
      <w:bCs/>
    </w:rPr>
  </w:style>
  <w:style w:type="paragraph" w:styleId="TOC3">
    <w:name w:val="toc 3"/>
    <w:basedOn w:val="Normal"/>
    <w:next w:val="Normal"/>
    <w:autoRedefine/>
    <w:uiPriority w:val="39"/>
    <w:unhideWhenUsed/>
    <w:rsid w:val="0027781D"/>
    <w:pPr>
      <w:spacing w:after="0"/>
      <w:ind w:left="44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27781D"/>
    <w:pPr>
      <w:spacing w:after="0"/>
      <w:ind w:left="66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7781D"/>
    <w:pPr>
      <w:spacing w:after="0"/>
      <w:ind w:left="88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7781D"/>
    <w:pPr>
      <w:spacing w:after="0"/>
      <w:ind w:left="11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7781D"/>
    <w:pPr>
      <w:spacing w:after="0"/>
      <w:ind w:left="132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7781D"/>
    <w:pPr>
      <w:spacing w:after="0"/>
      <w:ind w:left="154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7781D"/>
    <w:pPr>
      <w:spacing w:after="0"/>
      <w:ind w:left="1760"/>
      <w:jc w:val="left"/>
    </w:pPr>
    <w:rPr>
      <w:rFonts w:asciiTheme="minorHAnsi" w:hAnsiTheme="minorHAnsi" w:cstheme="minorHAnsi"/>
      <w:sz w:val="20"/>
      <w:szCs w:val="20"/>
    </w:rPr>
  </w:style>
  <w:style w:type="character" w:styleId="Hyperlink">
    <w:name w:val="Hyperlink"/>
    <w:basedOn w:val="DefaultParagraphFont"/>
    <w:uiPriority w:val="99"/>
    <w:unhideWhenUsed/>
    <w:rsid w:val="00725413"/>
    <w:rPr>
      <w:color w:val="0563C1" w:themeColor="hyperlink"/>
      <w:u w:val="single"/>
    </w:rPr>
  </w:style>
  <w:style w:type="character" w:customStyle="1" w:styleId="Heading2Char">
    <w:name w:val="Heading 2 Char"/>
    <w:basedOn w:val="DefaultParagraphFont"/>
    <w:link w:val="Heading2"/>
    <w:uiPriority w:val="9"/>
    <w:rsid w:val="0050781D"/>
    <w:rPr>
      <w:rFonts w:ascii="Arial" w:eastAsiaTheme="majorEastAsia" w:hAnsi="Arial" w:cstheme="majorBidi"/>
      <w:b/>
      <w:sz w:val="22"/>
      <w:szCs w:val="26"/>
    </w:rPr>
  </w:style>
  <w:style w:type="paragraph" w:styleId="ListParagraph">
    <w:name w:val="List Paragraph"/>
    <w:basedOn w:val="Normal"/>
    <w:uiPriority w:val="34"/>
    <w:qFormat/>
    <w:rsid w:val="008676EA"/>
    <w:pPr>
      <w:spacing w:after="120" w:line="360" w:lineRule="auto"/>
      <w:ind w:left="720" w:firstLine="851"/>
      <w:contextualSpacing/>
    </w:pPr>
    <w:rPr>
      <w:rFonts w:ascii="Arial Nova" w:hAnsi="Arial Nova"/>
      <w:sz w:val="24"/>
    </w:rPr>
  </w:style>
  <w:style w:type="paragraph" w:styleId="Header">
    <w:name w:val="header"/>
    <w:basedOn w:val="Normal"/>
    <w:link w:val="HeaderChar"/>
    <w:uiPriority w:val="99"/>
    <w:unhideWhenUsed/>
    <w:rsid w:val="00914FBF"/>
    <w:pPr>
      <w:tabs>
        <w:tab w:val="center" w:pos="4419"/>
        <w:tab w:val="right" w:pos="8838"/>
      </w:tabs>
      <w:spacing w:after="0" w:line="240" w:lineRule="auto"/>
    </w:pPr>
  </w:style>
  <w:style w:type="character" w:customStyle="1" w:styleId="HeaderChar">
    <w:name w:val="Header Char"/>
    <w:basedOn w:val="DefaultParagraphFont"/>
    <w:link w:val="Header"/>
    <w:uiPriority w:val="99"/>
    <w:rsid w:val="00914FBF"/>
    <w:rPr>
      <w:rFonts w:ascii="Arial" w:hAnsi="Arial"/>
      <w:sz w:val="22"/>
      <w:szCs w:val="22"/>
    </w:rPr>
  </w:style>
  <w:style w:type="numbering" w:customStyle="1" w:styleId="Style1">
    <w:name w:val="Style1"/>
    <w:uiPriority w:val="99"/>
    <w:rsid w:val="007222A3"/>
    <w:pPr>
      <w:numPr>
        <w:numId w:val="8"/>
      </w:numPr>
    </w:pPr>
  </w:style>
  <w:style w:type="table" w:styleId="TableGrid">
    <w:name w:val="Table Grid"/>
    <w:basedOn w:val="TableNormal"/>
    <w:uiPriority w:val="39"/>
    <w:rsid w:val="00F20D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24FC6"/>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semiHidden/>
    <w:rsid w:val="009025F4"/>
    <w:rPr>
      <w:rFonts w:ascii="Arial" w:eastAsia="Times New Roman" w:hAnsi="Arial" w:cs="Arial"/>
      <w:b/>
      <w:kern w:val="24"/>
      <w:szCs w:val="20"/>
      <w:u w:val="single"/>
      <w:lang w:val="es-419" w:eastAsia="es-419"/>
    </w:rPr>
  </w:style>
  <w:style w:type="character" w:customStyle="1" w:styleId="Heading4Char">
    <w:name w:val="Heading 4 Char"/>
    <w:basedOn w:val="DefaultParagraphFont"/>
    <w:link w:val="Heading4"/>
    <w:uiPriority w:val="9"/>
    <w:semiHidden/>
    <w:rsid w:val="009025F4"/>
    <w:rPr>
      <w:rFonts w:ascii="Arial" w:eastAsia="Times New Roman" w:hAnsi="Arial" w:cs="Arial"/>
      <w:b/>
      <w:kern w:val="20"/>
      <w:sz w:val="20"/>
      <w:szCs w:val="20"/>
      <w:u w:val="single"/>
      <w:lang w:val="es-419" w:eastAsia="es-419"/>
    </w:rPr>
  </w:style>
  <w:style w:type="numbering" w:customStyle="1" w:styleId="Sinlista1">
    <w:name w:val="Sin lista1"/>
    <w:next w:val="NoList"/>
    <w:uiPriority w:val="99"/>
    <w:semiHidden/>
    <w:unhideWhenUsed/>
    <w:rsid w:val="009025F4"/>
  </w:style>
  <w:style w:type="character" w:styleId="FollowedHyperlink">
    <w:name w:val="FollowedHyperlink"/>
    <w:basedOn w:val="DefaultParagraphFont"/>
    <w:uiPriority w:val="99"/>
    <w:semiHidden/>
    <w:unhideWhenUsed/>
    <w:rsid w:val="009025F4"/>
    <w:rPr>
      <w:color w:val="954F72" w:themeColor="followedHyperlink"/>
      <w:u w:val="single"/>
    </w:rPr>
  </w:style>
  <w:style w:type="paragraph" w:customStyle="1" w:styleId="msonormal0">
    <w:name w:val="msonormal"/>
    <w:basedOn w:val="Normal"/>
    <w:uiPriority w:val="99"/>
    <w:semiHidden/>
    <w:rsid w:val="009025F4"/>
    <w:pPr>
      <w:spacing w:before="100" w:beforeAutospacing="1" w:after="100" w:afterAutospacing="1" w:line="240" w:lineRule="auto"/>
      <w:ind w:firstLine="0"/>
      <w:jc w:val="left"/>
    </w:pPr>
    <w:rPr>
      <w:rFonts w:ascii="Times New Roman" w:eastAsia="Times New Roman" w:hAnsi="Times New Roman" w:cs="Times New Roman"/>
      <w:sz w:val="24"/>
      <w:szCs w:val="24"/>
      <w:lang w:val="es-419" w:eastAsia="es-419"/>
    </w:rPr>
  </w:style>
  <w:style w:type="paragraph" w:styleId="NormalWeb">
    <w:name w:val="Normal (Web)"/>
    <w:basedOn w:val="Normal"/>
    <w:uiPriority w:val="99"/>
    <w:semiHidden/>
    <w:unhideWhenUsed/>
    <w:rsid w:val="009025F4"/>
    <w:pPr>
      <w:spacing w:before="100" w:beforeAutospacing="1" w:after="100" w:afterAutospacing="1" w:line="240" w:lineRule="auto"/>
      <w:ind w:firstLine="0"/>
      <w:jc w:val="left"/>
    </w:pPr>
    <w:rPr>
      <w:rFonts w:ascii="Times New Roman" w:eastAsia="Times New Roman" w:hAnsi="Times New Roman" w:cs="Times New Roman"/>
      <w:sz w:val="24"/>
      <w:szCs w:val="24"/>
      <w:lang w:val="es-419" w:eastAsia="es-419"/>
    </w:rPr>
  </w:style>
  <w:style w:type="paragraph" w:customStyle="1" w:styleId="BoldText">
    <w:name w:val="Bold Text"/>
    <w:basedOn w:val="Normal"/>
    <w:uiPriority w:val="99"/>
    <w:semiHidden/>
    <w:rsid w:val="009025F4"/>
    <w:pPr>
      <w:spacing w:after="0" w:line="240" w:lineRule="auto"/>
      <w:ind w:firstLine="0"/>
      <w:jc w:val="left"/>
    </w:pPr>
    <w:rPr>
      <w:rFonts w:eastAsia="Times New Roman" w:cs="Arial"/>
      <w:b/>
      <w:sz w:val="20"/>
      <w:szCs w:val="20"/>
      <w:lang w:val="es-419" w:eastAsia="es-419"/>
    </w:rPr>
  </w:style>
  <w:style w:type="paragraph" w:customStyle="1" w:styleId="title1">
    <w:name w:val="title1"/>
    <w:basedOn w:val="Normal"/>
    <w:uiPriority w:val="99"/>
    <w:semiHidden/>
    <w:rsid w:val="009025F4"/>
    <w:pPr>
      <w:spacing w:before="100" w:beforeAutospacing="1" w:after="100" w:afterAutospacing="1" w:line="240" w:lineRule="auto"/>
      <w:ind w:firstLine="0"/>
      <w:jc w:val="left"/>
    </w:pPr>
    <w:rPr>
      <w:rFonts w:ascii="Times New Roman" w:eastAsia="Times New Roman" w:hAnsi="Times New Roman" w:cs="Times New Roman"/>
      <w:sz w:val="24"/>
      <w:szCs w:val="24"/>
      <w:lang w:val="es-419" w:eastAsia="es-419"/>
    </w:rPr>
  </w:style>
  <w:style w:type="paragraph" w:customStyle="1" w:styleId="title2">
    <w:name w:val="title2"/>
    <w:basedOn w:val="Normal"/>
    <w:uiPriority w:val="99"/>
    <w:semiHidden/>
    <w:rsid w:val="009025F4"/>
    <w:pPr>
      <w:spacing w:before="100" w:beforeAutospacing="1" w:after="100" w:afterAutospacing="1" w:line="240" w:lineRule="auto"/>
      <w:ind w:firstLine="0"/>
      <w:jc w:val="left"/>
    </w:pPr>
    <w:rPr>
      <w:rFonts w:ascii="Times New Roman" w:eastAsia="Times New Roman" w:hAnsi="Times New Roman" w:cs="Times New Roman"/>
      <w:sz w:val="24"/>
      <w:szCs w:val="24"/>
      <w:lang w:val="es-419" w:eastAsia="es-419"/>
    </w:rPr>
  </w:style>
  <w:style w:type="paragraph" w:customStyle="1" w:styleId="title3">
    <w:name w:val="title3"/>
    <w:basedOn w:val="Normal"/>
    <w:uiPriority w:val="99"/>
    <w:semiHidden/>
    <w:rsid w:val="009025F4"/>
    <w:pPr>
      <w:spacing w:before="100" w:beforeAutospacing="1" w:after="100" w:afterAutospacing="1" w:line="240" w:lineRule="auto"/>
      <w:ind w:firstLine="0"/>
      <w:jc w:val="left"/>
    </w:pPr>
    <w:rPr>
      <w:rFonts w:ascii="Times New Roman" w:eastAsia="Times New Roman" w:hAnsi="Times New Roman" w:cs="Times New Roman"/>
      <w:sz w:val="24"/>
      <w:szCs w:val="24"/>
      <w:lang w:val="es-419" w:eastAsia="es-419"/>
    </w:rPr>
  </w:style>
  <w:style w:type="paragraph" w:customStyle="1" w:styleId="title4">
    <w:name w:val="title4"/>
    <w:basedOn w:val="Normal"/>
    <w:uiPriority w:val="99"/>
    <w:semiHidden/>
    <w:rsid w:val="009025F4"/>
    <w:pPr>
      <w:spacing w:before="100" w:beforeAutospacing="1" w:after="100" w:afterAutospacing="1" w:line="240" w:lineRule="auto"/>
      <w:ind w:firstLine="0"/>
      <w:jc w:val="left"/>
    </w:pPr>
    <w:rPr>
      <w:rFonts w:ascii="Times New Roman" w:eastAsia="Times New Roman" w:hAnsi="Times New Roman" w:cs="Times New Roman"/>
      <w:sz w:val="24"/>
      <w:szCs w:val="24"/>
      <w:lang w:val="es-419" w:eastAsia="es-419"/>
    </w:rPr>
  </w:style>
  <w:style w:type="paragraph" w:customStyle="1" w:styleId="hiddentable">
    <w:name w:val="hiddentable"/>
    <w:basedOn w:val="Normal"/>
    <w:uiPriority w:val="99"/>
    <w:semiHidden/>
    <w:rsid w:val="009025F4"/>
    <w:pPr>
      <w:spacing w:before="100" w:beforeAutospacing="1" w:after="100" w:afterAutospacing="1" w:line="240" w:lineRule="auto"/>
      <w:ind w:firstLine="0"/>
      <w:jc w:val="left"/>
    </w:pPr>
    <w:rPr>
      <w:rFonts w:ascii="Times New Roman" w:eastAsia="Times New Roman" w:hAnsi="Times New Roman" w:cs="Times New Roman"/>
      <w:sz w:val="24"/>
      <w:szCs w:val="24"/>
      <w:lang w:val="es-419" w:eastAsia="es-419"/>
    </w:rPr>
  </w:style>
  <w:style w:type="paragraph" w:customStyle="1" w:styleId="datagrid">
    <w:name w:val="datagrid"/>
    <w:basedOn w:val="Normal"/>
    <w:uiPriority w:val="99"/>
    <w:semiHidden/>
    <w:rsid w:val="009025F4"/>
    <w:pPr>
      <w:spacing w:before="100" w:beforeAutospacing="1" w:after="100" w:afterAutospacing="1" w:line="240" w:lineRule="auto"/>
      <w:ind w:firstLine="0"/>
      <w:jc w:val="left"/>
    </w:pPr>
    <w:rPr>
      <w:rFonts w:ascii="Times New Roman" w:eastAsia="Times New Roman" w:hAnsi="Times New Roman" w:cs="Times New Roman"/>
      <w:sz w:val="24"/>
      <w:szCs w:val="24"/>
      <w:lang w:val="es-419" w:eastAsia="es-419"/>
    </w:rPr>
  </w:style>
  <w:style w:type="paragraph" w:customStyle="1" w:styleId="title11">
    <w:name w:val="title11"/>
    <w:basedOn w:val="Normal"/>
    <w:uiPriority w:val="99"/>
    <w:semiHidden/>
    <w:rsid w:val="009025F4"/>
    <w:pPr>
      <w:spacing w:before="75" w:after="75" w:line="240" w:lineRule="auto"/>
      <w:ind w:firstLine="0"/>
      <w:jc w:val="left"/>
      <w:outlineLvl w:val="0"/>
    </w:pPr>
    <w:rPr>
      <w:rFonts w:ascii="Times New Roman" w:eastAsia="Times New Roman" w:hAnsi="Times New Roman" w:cs="Times New Roman"/>
      <w:b/>
      <w:bCs/>
      <w:sz w:val="32"/>
      <w:szCs w:val="32"/>
      <w:lang w:val="es-419" w:eastAsia="es-419"/>
    </w:rPr>
  </w:style>
  <w:style w:type="paragraph" w:customStyle="1" w:styleId="title21">
    <w:name w:val="title21"/>
    <w:basedOn w:val="Normal"/>
    <w:uiPriority w:val="99"/>
    <w:semiHidden/>
    <w:rsid w:val="009025F4"/>
    <w:pPr>
      <w:spacing w:before="75" w:after="75" w:line="240" w:lineRule="auto"/>
      <w:ind w:firstLine="0"/>
      <w:jc w:val="left"/>
      <w:outlineLvl w:val="1"/>
    </w:pPr>
    <w:rPr>
      <w:rFonts w:ascii="Times New Roman" w:eastAsia="Times New Roman" w:hAnsi="Times New Roman" w:cs="Times New Roman"/>
      <w:b/>
      <w:bCs/>
      <w:sz w:val="28"/>
      <w:szCs w:val="28"/>
      <w:lang w:val="es-419" w:eastAsia="es-419"/>
    </w:rPr>
  </w:style>
  <w:style w:type="paragraph" w:customStyle="1" w:styleId="title31">
    <w:name w:val="title31"/>
    <w:basedOn w:val="Normal"/>
    <w:uiPriority w:val="99"/>
    <w:semiHidden/>
    <w:rsid w:val="009025F4"/>
    <w:pPr>
      <w:spacing w:before="75" w:after="75" w:line="240" w:lineRule="auto"/>
      <w:ind w:firstLine="0"/>
      <w:jc w:val="left"/>
      <w:outlineLvl w:val="2"/>
    </w:pPr>
    <w:rPr>
      <w:rFonts w:ascii="Times New Roman" w:eastAsia="Times New Roman" w:hAnsi="Times New Roman" w:cs="Times New Roman"/>
      <w:b/>
      <w:bCs/>
      <w:i/>
      <w:iCs/>
      <w:sz w:val="24"/>
      <w:szCs w:val="24"/>
      <w:lang w:val="es-419" w:eastAsia="es-419"/>
    </w:rPr>
  </w:style>
  <w:style w:type="paragraph" w:customStyle="1" w:styleId="title41">
    <w:name w:val="title41"/>
    <w:basedOn w:val="Normal"/>
    <w:uiPriority w:val="99"/>
    <w:semiHidden/>
    <w:rsid w:val="009025F4"/>
    <w:pPr>
      <w:spacing w:before="75" w:after="75" w:line="240" w:lineRule="auto"/>
      <w:ind w:firstLine="0"/>
      <w:jc w:val="left"/>
      <w:outlineLvl w:val="3"/>
    </w:pPr>
    <w:rPr>
      <w:rFonts w:ascii="Times New Roman" w:eastAsia="Times New Roman" w:hAnsi="Times New Roman" w:cs="Times New Roman"/>
      <w:b/>
      <w:bCs/>
      <w:sz w:val="20"/>
      <w:szCs w:val="20"/>
      <w:u w:val="single"/>
      <w:lang w:val="es-419" w:eastAsia="es-419"/>
    </w:rPr>
  </w:style>
  <w:style w:type="paragraph" w:customStyle="1" w:styleId="hiddentable1">
    <w:name w:val="hiddentable1"/>
    <w:basedOn w:val="Normal"/>
    <w:uiPriority w:val="99"/>
    <w:semiHidden/>
    <w:rsid w:val="009025F4"/>
    <w:pPr>
      <w:spacing w:before="100" w:beforeAutospacing="1" w:after="100" w:afterAutospacing="1" w:line="240" w:lineRule="auto"/>
      <w:ind w:firstLine="0"/>
      <w:jc w:val="left"/>
    </w:pPr>
    <w:rPr>
      <w:rFonts w:eastAsia="Times New Roman" w:cs="Arial"/>
      <w:sz w:val="20"/>
      <w:szCs w:val="20"/>
      <w:lang w:val="es-419" w:eastAsia="es-419"/>
    </w:rPr>
  </w:style>
  <w:style w:type="paragraph" w:customStyle="1" w:styleId="datagrid1">
    <w:name w:val="datagrid1"/>
    <w:basedOn w:val="Normal"/>
    <w:uiPriority w:val="99"/>
    <w:semiHidden/>
    <w:rsid w:val="009025F4"/>
    <w:pPr>
      <w:pBdr>
        <w:top w:val="single" w:sz="6" w:space="0" w:color="C0C0C0"/>
        <w:left w:val="single" w:sz="6" w:space="0" w:color="C0C0C0"/>
        <w:bottom w:val="single" w:sz="6" w:space="0" w:color="C0C0C0"/>
        <w:right w:val="single" w:sz="6" w:space="0" w:color="C0C0C0"/>
      </w:pBdr>
      <w:shd w:val="clear" w:color="auto" w:fill="FFFFFF"/>
      <w:spacing w:before="150" w:after="150" w:line="240" w:lineRule="auto"/>
      <w:ind w:left="150" w:right="150" w:firstLine="0"/>
      <w:jc w:val="left"/>
    </w:pPr>
    <w:rPr>
      <w:rFonts w:eastAsia="Times New Roman" w:cs="Arial"/>
      <w:color w:val="000000"/>
      <w:sz w:val="20"/>
      <w:szCs w:val="20"/>
      <w:lang w:val="es-419" w:eastAsia="es-419"/>
    </w:rPr>
  </w:style>
  <w:style w:type="table" w:customStyle="1" w:styleId="TableNormal1">
    <w:name w:val="Table Normal1"/>
    <w:uiPriority w:val="99"/>
    <w:semiHidden/>
    <w:rsid w:val="009025F4"/>
    <w:rPr>
      <w:rFonts w:ascii="Times New Roman" w:eastAsia="Times New Roman" w:hAnsi="Times New Roman" w:cs="Times New Roman"/>
      <w:sz w:val="20"/>
      <w:szCs w:val="20"/>
      <w:lang w:val="es-419" w:eastAsia="es-419"/>
    </w:rPr>
    <w:tblPr>
      <w:tblCellMar>
        <w:top w:w="0" w:type="dxa"/>
        <w:left w:w="108" w:type="dxa"/>
        <w:bottom w:w="0" w:type="dxa"/>
        <w:right w:w="108" w:type="dxa"/>
      </w:tblCellMar>
    </w:tblPr>
  </w:style>
  <w:style w:type="table" w:customStyle="1" w:styleId="NoBorderTable">
    <w:name w:val="No Border Table"/>
    <w:rsid w:val="009025F4"/>
    <w:pPr>
      <w:spacing w:before="40" w:after="40"/>
      <w:ind w:right="144"/>
    </w:pPr>
    <w:rPr>
      <w:rFonts w:ascii="Times New Roman" w:eastAsia="Times New Roman" w:hAnsi="Times New Roman" w:cs="Times New Roman"/>
      <w:sz w:val="20"/>
      <w:szCs w:val="20"/>
      <w:lang w:val="es-419" w:eastAsia="es-419"/>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0" w:type="dxa"/>
        <w:bottom w:w="0" w:type="dxa"/>
        <w:right w:w="0" w:type="dxa"/>
      </w:tblCellMar>
    </w:tblPr>
  </w:style>
  <w:style w:type="table" w:customStyle="1" w:styleId="DataGrid0">
    <w:name w:val="Data Grid"/>
    <w:rsid w:val="009025F4"/>
    <w:pPr>
      <w:spacing w:before="40" w:after="40"/>
      <w:ind w:left="144" w:right="144"/>
    </w:pPr>
    <w:rPr>
      <w:rFonts w:ascii="Arial" w:eastAsia="Times New Roman" w:hAnsi="Arial" w:cs="Arial"/>
      <w:color w:val="000000"/>
      <w:sz w:val="20"/>
      <w:szCs w:val="20"/>
      <w:lang w:val="es-419" w:eastAsia="es-419"/>
    </w:rPr>
    <w:tblPr>
      <w:tblBorders>
        <w:top w:val="single" w:sz="6" w:space="0" w:color="C0C0C0"/>
        <w:left w:val="single" w:sz="6" w:space="0" w:color="C0C0C0"/>
        <w:bottom w:val="single" w:sz="6" w:space="0" w:color="C0C0C0"/>
        <w:right w:val="single" w:sz="6" w:space="0" w:color="C0C0C0"/>
        <w:insideH w:val="single" w:sz="4" w:space="0" w:color="999999"/>
        <w:insideV w:val="single" w:sz="4" w:space="0" w:color="999999"/>
      </w:tblBorders>
      <w:shd w:val="clear" w:color="auto" w:fill="FFFFFF"/>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A00622"/>
    <w:rPr>
      <w:color w:val="605E5C"/>
      <w:shd w:val="clear" w:color="auto" w:fill="E1DFDD"/>
    </w:rPr>
  </w:style>
  <w:style w:type="paragraph" w:styleId="Revision">
    <w:name w:val="Revision"/>
    <w:hidden/>
    <w:uiPriority w:val="99"/>
    <w:semiHidden/>
    <w:rsid w:val="002E5AD6"/>
    <w:rPr>
      <w:rFonts w:ascii="Arial" w:hAnsi="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4384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emf"/><Relationship Id="rId107" Type="http://schemas.openxmlformats.org/officeDocument/2006/relationships/image" Target="media/image99.png"/><Relationship Id="rId11" Type="http://schemas.openxmlformats.org/officeDocument/2006/relationships/image" Target="media/image3.em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emf"/><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emf"/><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emf"/><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emf"/><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emf"/><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s://demo-us.spiraservice.net/proyecto-semestral-css" TargetMode="External"/><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emf"/><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4DB243-F902-5640-A207-FFC903ED82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101</Pages>
  <Words>10226</Words>
  <Characters>58289</Characters>
  <Application>Microsoft Office Word</Application>
  <DocSecurity>0</DocSecurity>
  <Lines>485</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68379</CharactersWithSpaces>
  <SharedDoc>false</SharedDoc>
  <HLinks>
    <vt:vector size="468" baseType="variant">
      <vt:variant>
        <vt:i4>3997807</vt:i4>
      </vt:variant>
      <vt:variant>
        <vt:i4>525</vt:i4>
      </vt:variant>
      <vt:variant>
        <vt:i4>0</vt:i4>
      </vt:variant>
      <vt:variant>
        <vt:i4>5</vt:i4>
      </vt:variant>
      <vt:variant>
        <vt:lpwstr>https://demo-us.spiraservice.net/proyecto-semestral-css</vt:lpwstr>
      </vt:variant>
      <vt:variant>
        <vt:lpwstr/>
      </vt:variant>
      <vt:variant>
        <vt:i4>1638448</vt:i4>
      </vt:variant>
      <vt:variant>
        <vt:i4>458</vt:i4>
      </vt:variant>
      <vt:variant>
        <vt:i4>0</vt:i4>
      </vt:variant>
      <vt:variant>
        <vt:i4>5</vt:i4>
      </vt:variant>
      <vt:variant>
        <vt:lpwstr/>
      </vt:variant>
      <vt:variant>
        <vt:lpwstr>_Toc90609668</vt:lpwstr>
      </vt:variant>
      <vt:variant>
        <vt:i4>1441840</vt:i4>
      </vt:variant>
      <vt:variant>
        <vt:i4>452</vt:i4>
      </vt:variant>
      <vt:variant>
        <vt:i4>0</vt:i4>
      </vt:variant>
      <vt:variant>
        <vt:i4>5</vt:i4>
      </vt:variant>
      <vt:variant>
        <vt:lpwstr/>
      </vt:variant>
      <vt:variant>
        <vt:lpwstr>_Toc90609667</vt:lpwstr>
      </vt:variant>
      <vt:variant>
        <vt:i4>1507376</vt:i4>
      </vt:variant>
      <vt:variant>
        <vt:i4>446</vt:i4>
      </vt:variant>
      <vt:variant>
        <vt:i4>0</vt:i4>
      </vt:variant>
      <vt:variant>
        <vt:i4>5</vt:i4>
      </vt:variant>
      <vt:variant>
        <vt:lpwstr/>
      </vt:variant>
      <vt:variant>
        <vt:lpwstr>_Toc90609666</vt:lpwstr>
      </vt:variant>
      <vt:variant>
        <vt:i4>1310768</vt:i4>
      </vt:variant>
      <vt:variant>
        <vt:i4>440</vt:i4>
      </vt:variant>
      <vt:variant>
        <vt:i4>0</vt:i4>
      </vt:variant>
      <vt:variant>
        <vt:i4>5</vt:i4>
      </vt:variant>
      <vt:variant>
        <vt:lpwstr/>
      </vt:variant>
      <vt:variant>
        <vt:lpwstr>_Toc90609665</vt:lpwstr>
      </vt:variant>
      <vt:variant>
        <vt:i4>1376304</vt:i4>
      </vt:variant>
      <vt:variant>
        <vt:i4>434</vt:i4>
      </vt:variant>
      <vt:variant>
        <vt:i4>0</vt:i4>
      </vt:variant>
      <vt:variant>
        <vt:i4>5</vt:i4>
      </vt:variant>
      <vt:variant>
        <vt:lpwstr/>
      </vt:variant>
      <vt:variant>
        <vt:lpwstr>_Toc90609664</vt:lpwstr>
      </vt:variant>
      <vt:variant>
        <vt:i4>1179696</vt:i4>
      </vt:variant>
      <vt:variant>
        <vt:i4>428</vt:i4>
      </vt:variant>
      <vt:variant>
        <vt:i4>0</vt:i4>
      </vt:variant>
      <vt:variant>
        <vt:i4>5</vt:i4>
      </vt:variant>
      <vt:variant>
        <vt:lpwstr/>
      </vt:variant>
      <vt:variant>
        <vt:lpwstr>_Toc90609663</vt:lpwstr>
      </vt:variant>
      <vt:variant>
        <vt:i4>1245232</vt:i4>
      </vt:variant>
      <vt:variant>
        <vt:i4>422</vt:i4>
      </vt:variant>
      <vt:variant>
        <vt:i4>0</vt:i4>
      </vt:variant>
      <vt:variant>
        <vt:i4>5</vt:i4>
      </vt:variant>
      <vt:variant>
        <vt:lpwstr/>
      </vt:variant>
      <vt:variant>
        <vt:lpwstr>_Toc90609662</vt:lpwstr>
      </vt:variant>
      <vt:variant>
        <vt:i4>1048624</vt:i4>
      </vt:variant>
      <vt:variant>
        <vt:i4>416</vt:i4>
      </vt:variant>
      <vt:variant>
        <vt:i4>0</vt:i4>
      </vt:variant>
      <vt:variant>
        <vt:i4>5</vt:i4>
      </vt:variant>
      <vt:variant>
        <vt:lpwstr/>
      </vt:variant>
      <vt:variant>
        <vt:lpwstr>_Toc90609661</vt:lpwstr>
      </vt:variant>
      <vt:variant>
        <vt:i4>1114160</vt:i4>
      </vt:variant>
      <vt:variant>
        <vt:i4>410</vt:i4>
      </vt:variant>
      <vt:variant>
        <vt:i4>0</vt:i4>
      </vt:variant>
      <vt:variant>
        <vt:i4>5</vt:i4>
      </vt:variant>
      <vt:variant>
        <vt:lpwstr/>
      </vt:variant>
      <vt:variant>
        <vt:lpwstr>_Toc90609660</vt:lpwstr>
      </vt:variant>
      <vt:variant>
        <vt:i4>1572915</vt:i4>
      </vt:variant>
      <vt:variant>
        <vt:i4>404</vt:i4>
      </vt:variant>
      <vt:variant>
        <vt:i4>0</vt:i4>
      </vt:variant>
      <vt:variant>
        <vt:i4>5</vt:i4>
      </vt:variant>
      <vt:variant>
        <vt:lpwstr/>
      </vt:variant>
      <vt:variant>
        <vt:lpwstr>_Toc90609659</vt:lpwstr>
      </vt:variant>
      <vt:variant>
        <vt:i4>1638451</vt:i4>
      </vt:variant>
      <vt:variant>
        <vt:i4>398</vt:i4>
      </vt:variant>
      <vt:variant>
        <vt:i4>0</vt:i4>
      </vt:variant>
      <vt:variant>
        <vt:i4>5</vt:i4>
      </vt:variant>
      <vt:variant>
        <vt:lpwstr/>
      </vt:variant>
      <vt:variant>
        <vt:lpwstr>_Toc90609658</vt:lpwstr>
      </vt:variant>
      <vt:variant>
        <vt:i4>1441843</vt:i4>
      </vt:variant>
      <vt:variant>
        <vt:i4>392</vt:i4>
      </vt:variant>
      <vt:variant>
        <vt:i4>0</vt:i4>
      </vt:variant>
      <vt:variant>
        <vt:i4>5</vt:i4>
      </vt:variant>
      <vt:variant>
        <vt:lpwstr/>
      </vt:variant>
      <vt:variant>
        <vt:lpwstr>_Toc90609657</vt:lpwstr>
      </vt:variant>
      <vt:variant>
        <vt:i4>1507379</vt:i4>
      </vt:variant>
      <vt:variant>
        <vt:i4>386</vt:i4>
      </vt:variant>
      <vt:variant>
        <vt:i4>0</vt:i4>
      </vt:variant>
      <vt:variant>
        <vt:i4>5</vt:i4>
      </vt:variant>
      <vt:variant>
        <vt:lpwstr/>
      </vt:variant>
      <vt:variant>
        <vt:lpwstr>_Toc90609656</vt:lpwstr>
      </vt:variant>
      <vt:variant>
        <vt:i4>1310771</vt:i4>
      </vt:variant>
      <vt:variant>
        <vt:i4>380</vt:i4>
      </vt:variant>
      <vt:variant>
        <vt:i4>0</vt:i4>
      </vt:variant>
      <vt:variant>
        <vt:i4>5</vt:i4>
      </vt:variant>
      <vt:variant>
        <vt:lpwstr/>
      </vt:variant>
      <vt:variant>
        <vt:lpwstr>_Toc90609655</vt:lpwstr>
      </vt:variant>
      <vt:variant>
        <vt:i4>1376307</vt:i4>
      </vt:variant>
      <vt:variant>
        <vt:i4>374</vt:i4>
      </vt:variant>
      <vt:variant>
        <vt:i4>0</vt:i4>
      </vt:variant>
      <vt:variant>
        <vt:i4>5</vt:i4>
      </vt:variant>
      <vt:variant>
        <vt:lpwstr/>
      </vt:variant>
      <vt:variant>
        <vt:lpwstr>_Toc90609654</vt:lpwstr>
      </vt:variant>
      <vt:variant>
        <vt:i4>1179699</vt:i4>
      </vt:variant>
      <vt:variant>
        <vt:i4>368</vt:i4>
      </vt:variant>
      <vt:variant>
        <vt:i4>0</vt:i4>
      </vt:variant>
      <vt:variant>
        <vt:i4>5</vt:i4>
      </vt:variant>
      <vt:variant>
        <vt:lpwstr/>
      </vt:variant>
      <vt:variant>
        <vt:lpwstr>_Toc90609653</vt:lpwstr>
      </vt:variant>
      <vt:variant>
        <vt:i4>1245235</vt:i4>
      </vt:variant>
      <vt:variant>
        <vt:i4>362</vt:i4>
      </vt:variant>
      <vt:variant>
        <vt:i4>0</vt:i4>
      </vt:variant>
      <vt:variant>
        <vt:i4>5</vt:i4>
      </vt:variant>
      <vt:variant>
        <vt:lpwstr/>
      </vt:variant>
      <vt:variant>
        <vt:lpwstr>_Toc90609652</vt:lpwstr>
      </vt:variant>
      <vt:variant>
        <vt:i4>1048627</vt:i4>
      </vt:variant>
      <vt:variant>
        <vt:i4>356</vt:i4>
      </vt:variant>
      <vt:variant>
        <vt:i4>0</vt:i4>
      </vt:variant>
      <vt:variant>
        <vt:i4>5</vt:i4>
      </vt:variant>
      <vt:variant>
        <vt:lpwstr/>
      </vt:variant>
      <vt:variant>
        <vt:lpwstr>_Toc90609651</vt:lpwstr>
      </vt:variant>
      <vt:variant>
        <vt:i4>1114163</vt:i4>
      </vt:variant>
      <vt:variant>
        <vt:i4>350</vt:i4>
      </vt:variant>
      <vt:variant>
        <vt:i4>0</vt:i4>
      </vt:variant>
      <vt:variant>
        <vt:i4>5</vt:i4>
      </vt:variant>
      <vt:variant>
        <vt:lpwstr/>
      </vt:variant>
      <vt:variant>
        <vt:lpwstr>_Toc90609650</vt:lpwstr>
      </vt:variant>
      <vt:variant>
        <vt:i4>1572914</vt:i4>
      </vt:variant>
      <vt:variant>
        <vt:i4>344</vt:i4>
      </vt:variant>
      <vt:variant>
        <vt:i4>0</vt:i4>
      </vt:variant>
      <vt:variant>
        <vt:i4>5</vt:i4>
      </vt:variant>
      <vt:variant>
        <vt:lpwstr/>
      </vt:variant>
      <vt:variant>
        <vt:lpwstr>_Toc90609649</vt:lpwstr>
      </vt:variant>
      <vt:variant>
        <vt:i4>1638450</vt:i4>
      </vt:variant>
      <vt:variant>
        <vt:i4>338</vt:i4>
      </vt:variant>
      <vt:variant>
        <vt:i4>0</vt:i4>
      </vt:variant>
      <vt:variant>
        <vt:i4>5</vt:i4>
      </vt:variant>
      <vt:variant>
        <vt:lpwstr/>
      </vt:variant>
      <vt:variant>
        <vt:lpwstr>_Toc90609648</vt:lpwstr>
      </vt:variant>
      <vt:variant>
        <vt:i4>1441842</vt:i4>
      </vt:variant>
      <vt:variant>
        <vt:i4>332</vt:i4>
      </vt:variant>
      <vt:variant>
        <vt:i4>0</vt:i4>
      </vt:variant>
      <vt:variant>
        <vt:i4>5</vt:i4>
      </vt:variant>
      <vt:variant>
        <vt:lpwstr/>
      </vt:variant>
      <vt:variant>
        <vt:lpwstr>_Toc90609647</vt:lpwstr>
      </vt:variant>
      <vt:variant>
        <vt:i4>1507378</vt:i4>
      </vt:variant>
      <vt:variant>
        <vt:i4>326</vt:i4>
      </vt:variant>
      <vt:variant>
        <vt:i4>0</vt:i4>
      </vt:variant>
      <vt:variant>
        <vt:i4>5</vt:i4>
      </vt:variant>
      <vt:variant>
        <vt:lpwstr/>
      </vt:variant>
      <vt:variant>
        <vt:lpwstr>_Toc90609646</vt:lpwstr>
      </vt:variant>
      <vt:variant>
        <vt:i4>1310770</vt:i4>
      </vt:variant>
      <vt:variant>
        <vt:i4>320</vt:i4>
      </vt:variant>
      <vt:variant>
        <vt:i4>0</vt:i4>
      </vt:variant>
      <vt:variant>
        <vt:i4>5</vt:i4>
      </vt:variant>
      <vt:variant>
        <vt:lpwstr/>
      </vt:variant>
      <vt:variant>
        <vt:lpwstr>_Toc90609645</vt:lpwstr>
      </vt:variant>
      <vt:variant>
        <vt:i4>1376306</vt:i4>
      </vt:variant>
      <vt:variant>
        <vt:i4>314</vt:i4>
      </vt:variant>
      <vt:variant>
        <vt:i4>0</vt:i4>
      </vt:variant>
      <vt:variant>
        <vt:i4>5</vt:i4>
      </vt:variant>
      <vt:variant>
        <vt:lpwstr/>
      </vt:variant>
      <vt:variant>
        <vt:lpwstr>_Toc90609644</vt:lpwstr>
      </vt:variant>
      <vt:variant>
        <vt:i4>1179698</vt:i4>
      </vt:variant>
      <vt:variant>
        <vt:i4>308</vt:i4>
      </vt:variant>
      <vt:variant>
        <vt:i4>0</vt:i4>
      </vt:variant>
      <vt:variant>
        <vt:i4>5</vt:i4>
      </vt:variant>
      <vt:variant>
        <vt:lpwstr/>
      </vt:variant>
      <vt:variant>
        <vt:lpwstr>_Toc90609643</vt:lpwstr>
      </vt:variant>
      <vt:variant>
        <vt:i4>1245234</vt:i4>
      </vt:variant>
      <vt:variant>
        <vt:i4>302</vt:i4>
      </vt:variant>
      <vt:variant>
        <vt:i4>0</vt:i4>
      </vt:variant>
      <vt:variant>
        <vt:i4>5</vt:i4>
      </vt:variant>
      <vt:variant>
        <vt:lpwstr/>
      </vt:variant>
      <vt:variant>
        <vt:lpwstr>_Toc90609642</vt:lpwstr>
      </vt:variant>
      <vt:variant>
        <vt:i4>1048626</vt:i4>
      </vt:variant>
      <vt:variant>
        <vt:i4>296</vt:i4>
      </vt:variant>
      <vt:variant>
        <vt:i4>0</vt:i4>
      </vt:variant>
      <vt:variant>
        <vt:i4>5</vt:i4>
      </vt:variant>
      <vt:variant>
        <vt:lpwstr/>
      </vt:variant>
      <vt:variant>
        <vt:lpwstr>_Toc90609641</vt:lpwstr>
      </vt:variant>
      <vt:variant>
        <vt:i4>1114162</vt:i4>
      </vt:variant>
      <vt:variant>
        <vt:i4>290</vt:i4>
      </vt:variant>
      <vt:variant>
        <vt:i4>0</vt:i4>
      </vt:variant>
      <vt:variant>
        <vt:i4>5</vt:i4>
      </vt:variant>
      <vt:variant>
        <vt:lpwstr/>
      </vt:variant>
      <vt:variant>
        <vt:lpwstr>_Toc90609640</vt:lpwstr>
      </vt:variant>
      <vt:variant>
        <vt:i4>1572917</vt:i4>
      </vt:variant>
      <vt:variant>
        <vt:i4>284</vt:i4>
      </vt:variant>
      <vt:variant>
        <vt:i4>0</vt:i4>
      </vt:variant>
      <vt:variant>
        <vt:i4>5</vt:i4>
      </vt:variant>
      <vt:variant>
        <vt:lpwstr/>
      </vt:variant>
      <vt:variant>
        <vt:lpwstr>_Toc90609639</vt:lpwstr>
      </vt:variant>
      <vt:variant>
        <vt:i4>1638453</vt:i4>
      </vt:variant>
      <vt:variant>
        <vt:i4>278</vt:i4>
      </vt:variant>
      <vt:variant>
        <vt:i4>0</vt:i4>
      </vt:variant>
      <vt:variant>
        <vt:i4>5</vt:i4>
      </vt:variant>
      <vt:variant>
        <vt:lpwstr/>
      </vt:variant>
      <vt:variant>
        <vt:lpwstr>_Toc90609638</vt:lpwstr>
      </vt:variant>
      <vt:variant>
        <vt:i4>1441845</vt:i4>
      </vt:variant>
      <vt:variant>
        <vt:i4>272</vt:i4>
      </vt:variant>
      <vt:variant>
        <vt:i4>0</vt:i4>
      </vt:variant>
      <vt:variant>
        <vt:i4>5</vt:i4>
      </vt:variant>
      <vt:variant>
        <vt:lpwstr/>
      </vt:variant>
      <vt:variant>
        <vt:lpwstr>_Toc90609637</vt:lpwstr>
      </vt:variant>
      <vt:variant>
        <vt:i4>1507381</vt:i4>
      </vt:variant>
      <vt:variant>
        <vt:i4>266</vt:i4>
      </vt:variant>
      <vt:variant>
        <vt:i4>0</vt:i4>
      </vt:variant>
      <vt:variant>
        <vt:i4>5</vt:i4>
      </vt:variant>
      <vt:variant>
        <vt:lpwstr/>
      </vt:variant>
      <vt:variant>
        <vt:lpwstr>_Toc90609636</vt:lpwstr>
      </vt:variant>
      <vt:variant>
        <vt:i4>1310773</vt:i4>
      </vt:variant>
      <vt:variant>
        <vt:i4>260</vt:i4>
      </vt:variant>
      <vt:variant>
        <vt:i4>0</vt:i4>
      </vt:variant>
      <vt:variant>
        <vt:i4>5</vt:i4>
      </vt:variant>
      <vt:variant>
        <vt:lpwstr/>
      </vt:variant>
      <vt:variant>
        <vt:lpwstr>_Toc90609635</vt:lpwstr>
      </vt:variant>
      <vt:variant>
        <vt:i4>1376309</vt:i4>
      </vt:variant>
      <vt:variant>
        <vt:i4>254</vt:i4>
      </vt:variant>
      <vt:variant>
        <vt:i4>0</vt:i4>
      </vt:variant>
      <vt:variant>
        <vt:i4>5</vt:i4>
      </vt:variant>
      <vt:variant>
        <vt:lpwstr/>
      </vt:variant>
      <vt:variant>
        <vt:lpwstr>_Toc90609634</vt:lpwstr>
      </vt:variant>
      <vt:variant>
        <vt:i4>1179701</vt:i4>
      </vt:variant>
      <vt:variant>
        <vt:i4>248</vt:i4>
      </vt:variant>
      <vt:variant>
        <vt:i4>0</vt:i4>
      </vt:variant>
      <vt:variant>
        <vt:i4>5</vt:i4>
      </vt:variant>
      <vt:variant>
        <vt:lpwstr/>
      </vt:variant>
      <vt:variant>
        <vt:lpwstr>_Toc90609633</vt:lpwstr>
      </vt:variant>
      <vt:variant>
        <vt:i4>1245237</vt:i4>
      </vt:variant>
      <vt:variant>
        <vt:i4>242</vt:i4>
      </vt:variant>
      <vt:variant>
        <vt:i4>0</vt:i4>
      </vt:variant>
      <vt:variant>
        <vt:i4>5</vt:i4>
      </vt:variant>
      <vt:variant>
        <vt:lpwstr/>
      </vt:variant>
      <vt:variant>
        <vt:lpwstr>_Toc90609632</vt:lpwstr>
      </vt:variant>
      <vt:variant>
        <vt:i4>1048629</vt:i4>
      </vt:variant>
      <vt:variant>
        <vt:i4>236</vt:i4>
      </vt:variant>
      <vt:variant>
        <vt:i4>0</vt:i4>
      </vt:variant>
      <vt:variant>
        <vt:i4>5</vt:i4>
      </vt:variant>
      <vt:variant>
        <vt:lpwstr/>
      </vt:variant>
      <vt:variant>
        <vt:lpwstr>_Toc90609631</vt:lpwstr>
      </vt:variant>
      <vt:variant>
        <vt:i4>1114165</vt:i4>
      </vt:variant>
      <vt:variant>
        <vt:i4>230</vt:i4>
      </vt:variant>
      <vt:variant>
        <vt:i4>0</vt:i4>
      </vt:variant>
      <vt:variant>
        <vt:i4>5</vt:i4>
      </vt:variant>
      <vt:variant>
        <vt:lpwstr/>
      </vt:variant>
      <vt:variant>
        <vt:lpwstr>_Toc90609630</vt:lpwstr>
      </vt:variant>
      <vt:variant>
        <vt:i4>1572916</vt:i4>
      </vt:variant>
      <vt:variant>
        <vt:i4>224</vt:i4>
      </vt:variant>
      <vt:variant>
        <vt:i4>0</vt:i4>
      </vt:variant>
      <vt:variant>
        <vt:i4>5</vt:i4>
      </vt:variant>
      <vt:variant>
        <vt:lpwstr/>
      </vt:variant>
      <vt:variant>
        <vt:lpwstr>_Toc90609629</vt:lpwstr>
      </vt:variant>
      <vt:variant>
        <vt:i4>1638452</vt:i4>
      </vt:variant>
      <vt:variant>
        <vt:i4>218</vt:i4>
      </vt:variant>
      <vt:variant>
        <vt:i4>0</vt:i4>
      </vt:variant>
      <vt:variant>
        <vt:i4>5</vt:i4>
      </vt:variant>
      <vt:variant>
        <vt:lpwstr/>
      </vt:variant>
      <vt:variant>
        <vt:lpwstr>_Toc90609628</vt:lpwstr>
      </vt:variant>
      <vt:variant>
        <vt:i4>1441844</vt:i4>
      </vt:variant>
      <vt:variant>
        <vt:i4>212</vt:i4>
      </vt:variant>
      <vt:variant>
        <vt:i4>0</vt:i4>
      </vt:variant>
      <vt:variant>
        <vt:i4>5</vt:i4>
      </vt:variant>
      <vt:variant>
        <vt:lpwstr/>
      </vt:variant>
      <vt:variant>
        <vt:lpwstr>_Toc90609627</vt:lpwstr>
      </vt:variant>
      <vt:variant>
        <vt:i4>1507380</vt:i4>
      </vt:variant>
      <vt:variant>
        <vt:i4>206</vt:i4>
      </vt:variant>
      <vt:variant>
        <vt:i4>0</vt:i4>
      </vt:variant>
      <vt:variant>
        <vt:i4>5</vt:i4>
      </vt:variant>
      <vt:variant>
        <vt:lpwstr/>
      </vt:variant>
      <vt:variant>
        <vt:lpwstr>_Toc90609626</vt:lpwstr>
      </vt:variant>
      <vt:variant>
        <vt:i4>1310772</vt:i4>
      </vt:variant>
      <vt:variant>
        <vt:i4>200</vt:i4>
      </vt:variant>
      <vt:variant>
        <vt:i4>0</vt:i4>
      </vt:variant>
      <vt:variant>
        <vt:i4>5</vt:i4>
      </vt:variant>
      <vt:variant>
        <vt:lpwstr/>
      </vt:variant>
      <vt:variant>
        <vt:lpwstr>_Toc90609625</vt:lpwstr>
      </vt:variant>
      <vt:variant>
        <vt:i4>1376308</vt:i4>
      </vt:variant>
      <vt:variant>
        <vt:i4>194</vt:i4>
      </vt:variant>
      <vt:variant>
        <vt:i4>0</vt:i4>
      </vt:variant>
      <vt:variant>
        <vt:i4>5</vt:i4>
      </vt:variant>
      <vt:variant>
        <vt:lpwstr/>
      </vt:variant>
      <vt:variant>
        <vt:lpwstr>_Toc90609624</vt:lpwstr>
      </vt:variant>
      <vt:variant>
        <vt:i4>1179700</vt:i4>
      </vt:variant>
      <vt:variant>
        <vt:i4>188</vt:i4>
      </vt:variant>
      <vt:variant>
        <vt:i4>0</vt:i4>
      </vt:variant>
      <vt:variant>
        <vt:i4>5</vt:i4>
      </vt:variant>
      <vt:variant>
        <vt:lpwstr/>
      </vt:variant>
      <vt:variant>
        <vt:lpwstr>_Toc90609623</vt:lpwstr>
      </vt:variant>
      <vt:variant>
        <vt:i4>1245236</vt:i4>
      </vt:variant>
      <vt:variant>
        <vt:i4>182</vt:i4>
      </vt:variant>
      <vt:variant>
        <vt:i4>0</vt:i4>
      </vt:variant>
      <vt:variant>
        <vt:i4>5</vt:i4>
      </vt:variant>
      <vt:variant>
        <vt:lpwstr/>
      </vt:variant>
      <vt:variant>
        <vt:lpwstr>_Toc90609622</vt:lpwstr>
      </vt:variant>
      <vt:variant>
        <vt:i4>1048628</vt:i4>
      </vt:variant>
      <vt:variant>
        <vt:i4>176</vt:i4>
      </vt:variant>
      <vt:variant>
        <vt:i4>0</vt:i4>
      </vt:variant>
      <vt:variant>
        <vt:i4>5</vt:i4>
      </vt:variant>
      <vt:variant>
        <vt:lpwstr/>
      </vt:variant>
      <vt:variant>
        <vt:lpwstr>_Toc90609621</vt:lpwstr>
      </vt:variant>
      <vt:variant>
        <vt:i4>1114164</vt:i4>
      </vt:variant>
      <vt:variant>
        <vt:i4>170</vt:i4>
      </vt:variant>
      <vt:variant>
        <vt:i4>0</vt:i4>
      </vt:variant>
      <vt:variant>
        <vt:i4>5</vt:i4>
      </vt:variant>
      <vt:variant>
        <vt:lpwstr/>
      </vt:variant>
      <vt:variant>
        <vt:lpwstr>_Toc90609620</vt:lpwstr>
      </vt:variant>
      <vt:variant>
        <vt:i4>1572919</vt:i4>
      </vt:variant>
      <vt:variant>
        <vt:i4>164</vt:i4>
      </vt:variant>
      <vt:variant>
        <vt:i4>0</vt:i4>
      </vt:variant>
      <vt:variant>
        <vt:i4>5</vt:i4>
      </vt:variant>
      <vt:variant>
        <vt:lpwstr/>
      </vt:variant>
      <vt:variant>
        <vt:lpwstr>_Toc90609619</vt:lpwstr>
      </vt:variant>
      <vt:variant>
        <vt:i4>1638455</vt:i4>
      </vt:variant>
      <vt:variant>
        <vt:i4>158</vt:i4>
      </vt:variant>
      <vt:variant>
        <vt:i4>0</vt:i4>
      </vt:variant>
      <vt:variant>
        <vt:i4>5</vt:i4>
      </vt:variant>
      <vt:variant>
        <vt:lpwstr/>
      </vt:variant>
      <vt:variant>
        <vt:lpwstr>_Toc90609618</vt:lpwstr>
      </vt:variant>
      <vt:variant>
        <vt:i4>1441847</vt:i4>
      </vt:variant>
      <vt:variant>
        <vt:i4>152</vt:i4>
      </vt:variant>
      <vt:variant>
        <vt:i4>0</vt:i4>
      </vt:variant>
      <vt:variant>
        <vt:i4>5</vt:i4>
      </vt:variant>
      <vt:variant>
        <vt:lpwstr/>
      </vt:variant>
      <vt:variant>
        <vt:lpwstr>_Toc90609617</vt:lpwstr>
      </vt:variant>
      <vt:variant>
        <vt:i4>1507383</vt:i4>
      </vt:variant>
      <vt:variant>
        <vt:i4>146</vt:i4>
      </vt:variant>
      <vt:variant>
        <vt:i4>0</vt:i4>
      </vt:variant>
      <vt:variant>
        <vt:i4>5</vt:i4>
      </vt:variant>
      <vt:variant>
        <vt:lpwstr/>
      </vt:variant>
      <vt:variant>
        <vt:lpwstr>_Toc90609616</vt:lpwstr>
      </vt:variant>
      <vt:variant>
        <vt:i4>1310775</vt:i4>
      </vt:variant>
      <vt:variant>
        <vt:i4>140</vt:i4>
      </vt:variant>
      <vt:variant>
        <vt:i4>0</vt:i4>
      </vt:variant>
      <vt:variant>
        <vt:i4>5</vt:i4>
      </vt:variant>
      <vt:variant>
        <vt:lpwstr/>
      </vt:variant>
      <vt:variant>
        <vt:lpwstr>_Toc90609615</vt:lpwstr>
      </vt:variant>
      <vt:variant>
        <vt:i4>1376311</vt:i4>
      </vt:variant>
      <vt:variant>
        <vt:i4>134</vt:i4>
      </vt:variant>
      <vt:variant>
        <vt:i4>0</vt:i4>
      </vt:variant>
      <vt:variant>
        <vt:i4>5</vt:i4>
      </vt:variant>
      <vt:variant>
        <vt:lpwstr/>
      </vt:variant>
      <vt:variant>
        <vt:lpwstr>_Toc90609614</vt:lpwstr>
      </vt:variant>
      <vt:variant>
        <vt:i4>1179703</vt:i4>
      </vt:variant>
      <vt:variant>
        <vt:i4>128</vt:i4>
      </vt:variant>
      <vt:variant>
        <vt:i4>0</vt:i4>
      </vt:variant>
      <vt:variant>
        <vt:i4>5</vt:i4>
      </vt:variant>
      <vt:variant>
        <vt:lpwstr/>
      </vt:variant>
      <vt:variant>
        <vt:lpwstr>_Toc90609613</vt:lpwstr>
      </vt:variant>
      <vt:variant>
        <vt:i4>1245239</vt:i4>
      </vt:variant>
      <vt:variant>
        <vt:i4>122</vt:i4>
      </vt:variant>
      <vt:variant>
        <vt:i4>0</vt:i4>
      </vt:variant>
      <vt:variant>
        <vt:i4>5</vt:i4>
      </vt:variant>
      <vt:variant>
        <vt:lpwstr/>
      </vt:variant>
      <vt:variant>
        <vt:lpwstr>_Toc90609612</vt:lpwstr>
      </vt:variant>
      <vt:variant>
        <vt:i4>1048631</vt:i4>
      </vt:variant>
      <vt:variant>
        <vt:i4>116</vt:i4>
      </vt:variant>
      <vt:variant>
        <vt:i4>0</vt:i4>
      </vt:variant>
      <vt:variant>
        <vt:i4>5</vt:i4>
      </vt:variant>
      <vt:variant>
        <vt:lpwstr/>
      </vt:variant>
      <vt:variant>
        <vt:lpwstr>_Toc90609611</vt:lpwstr>
      </vt:variant>
      <vt:variant>
        <vt:i4>1114167</vt:i4>
      </vt:variant>
      <vt:variant>
        <vt:i4>110</vt:i4>
      </vt:variant>
      <vt:variant>
        <vt:i4>0</vt:i4>
      </vt:variant>
      <vt:variant>
        <vt:i4>5</vt:i4>
      </vt:variant>
      <vt:variant>
        <vt:lpwstr/>
      </vt:variant>
      <vt:variant>
        <vt:lpwstr>_Toc90609610</vt:lpwstr>
      </vt:variant>
      <vt:variant>
        <vt:i4>1572918</vt:i4>
      </vt:variant>
      <vt:variant>
        <vt:i4>104</vt:i4>
      </vt:variant>
      <vt:variant>
        <vt:i4>0</vt:i4>
      </vt:variant>
      <vt:variant>
        <vt:i4>5</vt:i4>
      </vt:variant>
      <vt:variant>
        <vt:lpwstr/>
      </vt:variant>
      <vt:variant>
        <vt:lpwstr>_Toc90609609</vt:lpwstr>
      </vt:variant>
      <vt:variant>
        <vt:i4>1638454</vt:i4>
      </vt:variant>
      <vt:variant>
        <vt:i4>98</vt:i4>
      </vt:variant>
      <vt:variant>
        <vt:i4>0</vt:i4>
      </vt:variant>
      <vt:variant>
        <vt:i4>5</vt:i4>
      </vt:variant>
      <vt:variant>
        <vt:lpwstr/>
      </vt:variant>
      <vt:variant>
        <vt:lpwstr>_Toc90609608</vt:lpwstr>
      </vt:variant>
      <vt:variant>
        <vt:i4>1441846</vt:i4>
      </vt:variant>
      <vt:variant>
        <vt:i4>92</vt:i4>
      </vt:variant>
      <vt:variant>
        <vt:i4>0</vt:i4>
      </vt:variant>
      <vt:variant>
        <vt:i4>5</vt:i4>
      </vt:variant>
      <vt:variant>
        <vt:lpwstr/>
      </vt:variant>
      <vt:variant>
        <vt:lpwstr>_Toc90609607</vt:lpwstr>
      </vt:variant>
      <vt:variant>
        <vt:i4>1507382</vt:i4>
      </vt:variant>
      <vt:variant>
        <vt:i4>86</vt:i4>
      </vt:variant>
      <vt:variant>
        <vt:i4>0</vt:i4>
      </vt:variant>
      <vt:variant>
        <vt:i4>5</vt:i4>
      </vt:variant>
      <vt:variant>
        <vt:lpwstr/>
      </vt:variant>
      <vt:variant>
        <vt:lpwstr>_Toc90609606</vt:lpwstr>
      </vt:variant>
      <vt:variant>
        <vt:i4>1310774</vt:i4>
      </vt:variant>
      <vt:variant>
        <vt:i4>80</vt:i4>
      </vt:variant>
      <vt:variant>
        <vt:i4>0</vt:i4>
      </vt:variant>
      <vt:variant>
        <vt:i4>5</vt:i4>
      </vt:variant>
      <vt:variant>
        <vt:lpwstr/>
      </vt:variant>
      <vt:variant>
        <vt:lpwstr>_Toc90609605</vt:lpwstr>
      </vt:variant>
      <vt:variant>
        <vt:i4>1376310</vt:i4>
      </vt:variant>
      <vt:variant>
        <vt:i4>74</vt:i4>
      </vt:variant>
      <vt:variant>
        <vt:i4>0</vt:i4>
      </vt:variant>
      <vt:variant>
        <vt:i4>5</vt:i4>
      </vt:variant>
      <vt:variant>
        <vt:lpwstr/>
      </vt:variant>
      <vt:variant>
        <vt:lpwstr>_Toc90609604</vt:lpwstr>
      </vt:variant>
      <vt:variant>
        <vt:i4>1179702</vt:i4>
      </vt:variant>
      <vt:variant>
        <vt:i4>68</vt:i4>
      </vt:variant>
      <vt:variant>
        <vt:i4>0</vt:i4>
      </vt:variant>
      <vt:variant>
        <vt:i4>5</vt:i4>
      </vt:variant>
      <vt:variant>
        <vt:lpwstr/>
      </vt:variant>
      <vt:variant>
        <vt:lpwstr>_Toc90609603</vt:lpwstr>
      </vt:variant>
      <vt:variant>
        <vt:i4>1245238</vt:i4>
      </vt:variant>
      <vt:variant>
        <vt:i4>62</vt:i4>
      </vt:variant>
      <vt:variant>
        <vt:i4>0</vt:i4>
      </vt:variant>
      <vt:variant>
        <vt:i4>5</vt:i4>
      </vt:variant>
      <vt:variant>
        <vt:lpwstr/>
      </vt:variant>
      <vt:variant>
        <vt:lpwstr>_Toc90609602</vt:lpwstr>
      </vt:variant>
      <vt:variant>
        <vt:i4>1048630</vt:i4>
      </vt:variant>
      <vt:variant>
        <vt:i4>56</vt:i4>
      </vt:variant>
      <vt:variant>
        <vt:i4>0</vt:i4>
      </vt:variant>
      <vt:variant>
        <vt:i4>5</vt:i4>
      </vt:variant>
      <vt:variant>
        <vt:lpwstr/>
      </vt:variant>
      <vt:variant>
        <vt:lpwstr>_Toc90609601</vt:lpwstr>
      </vt:variant>
      <vt:variant>
        <vt:i4>1114166</vt:i4>
      </vt:variant>
      <vt:variant>
        <vt:i4>50</vt:i4>
      </vt:variant>
      <vt:variant>
        <vt:i4>0</vt:i4>
      </vt:variant>
      <vt:variant>
        <vt:i4>5</vt:i4>
      </vt:variant>
      <vt:variant>
        <vt:lpwstr/>
      </vt:variant>
      <vt:variant>
        <vt:lpwstr>_Toc90609600</vt:lpwstr>
      </vt:variant>
      <vt:variant>
        <vt:i4>1769535</vt:i4>
      </vt:variant>
      <vt:variant>
        <vt:i4>44</vt:i4>
      </vt:variant>
      <vt:variant>
        <vt:i4>0</vt:i4>
      </vt:variant>
      <vt:variant>
        <vt:i4>5</vt:i4>
      </vt:variant>
      <vt:variant>
        <vt:lpwstr/>
      </vt:variant>
      <vt:variant>
        <vt:lpwstr>_Toc90609599</vt:lpwstr>
      </vt:variant>
      <vt:variant>
        <vt:i4>1703999</vt:i4>
      </vt:variant>
      <vt:variant>
        <vt:i4>38</vt:i4>
      </vt:variant>
      <vt:variant>
        <vt:i4>0</vt:i4>
      </vt:variant>
      <vt:variant>
        <vt:i4>5</vt:i4>
      </vt:variant>
      <vt:variant>
        <vt:lpwstr/>
      </vt:variant>
      <vt:variant>
        <vt:lpwstr>_Toc90609598</vt:lpwstr>
      </vt:variant>
      <vt:variant>
        <vt:i4>1376319</vt:i4>
      </vt:variant>
      <vt:variant>
        <vt:i4>32</vt:i4>
      </vt:variant>
      <vt:variant>
        <vt:i4>0</vt:i4>
      </vt:variant>
      <vt:variant>
        <vt:i4>5</vt:i4>
      </vt:variant>
      <vt:variant>
        <vt:lpwstr/>
      </vt:variant>
      <vt:variant>
        <vt:lpwstr>_Toc90609597</vt:lpwstr>
      </vt:variant>
      <vt:variant>
        <vt:i4>1310783</vt:i4>
      </vt:variant>
      <vt:variant>
        <vt:i4>26</vt:i4>
      </vt:variant>
      <vt:variant>
        <vt:i4>0</vt:i4>
      </vt:variant>
      <vt:variant>
        <vt:i4>5</vt:i4>
      </vt:variant>
      <vt:variant>
        <vt:lpwstr/>
      </vt:variant>
      <vt:variant>
        <vt:lpwstr>_Toc90609596</vt:lpwstr>
      </vt:variant>
      <vt:variant>
        <vt:i4>1507391</vt:i4>
      </vt:variant>
      <vt:variant>
        <vt:i4>20</vt:i4>
      </vt:variant>
      <vt:variant>
        <vt:i4>0</vt:i4>
      </vt:variant>
      <vt:variant>
        <vt:i4>5</vt:i4>
      </vt:variant>
      <vt:variant>
        <vt:lpwstr/>
      </vt:variant>
      <vt:variant>
        <vt:lpwstr>_Toc90609595</vt:lpwstr>
      </vt:variant>
      <vt:variant>
        <vt:i4>1441855</vt:i4>
      </vt:variant>
      <vt:variant>
        <vt:i4>14</vt:i4>
      </vt:variant>
      <vt:variant>
        <vt:i4>0</vt:i4>
      </vt:variant>
      <vt:variant>
        <vt:i4>5</vt:i4>
      </vt:variant>
      <vt:variant>
        <vt:lpwstr/>
      </vt:variant>
      <vt:variant>
        <vt:lpwstr>_Toc90609594</vt:lpwstr>
      </vt:variant>
      <vt:variant>
        <vt:i4>1114175</vt:i4>
      </vt:variant>
      <vt:variant>
        <vt:i4>8</vt:i4>
      </vt:variant>
      <vt:variant>
        <vt:i4>0</vt:i4>
      </vt:variant>
      <vt:variant>
        <vt:i4>5</vt:i4>
      </vt:variant>
      <vt:variant>
        <vt:lpwstr/>
      </vt:variant>
      <vt:variant>
        <vt:lpwstr>_Toc90609593</vt:lpwstr>
      </vt:variant>
      <vt:variant>
        <vt:i4>1048639</vt:i4>
      </vt:variant>
      <vt:variant>
        <vt:i4>2</vt:i4>
      </vt:variant>
      <vt:variant>
        <vt:i4>0</vt:i4>
      </vt:variant>
      <vt:variant>
        <vt:i4>5</vt:i4>
      </vt:variant>
      <vt:variant>
        <vt:lpwstr/>
      </vt:variant>
      <vt:variant>
        <vt:lpwstr>_Toc90609592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 SL</dc:creator>
  <cp:keywords/>
  <dc:description/>
  <cp:lastModifiedBy>Mel SL</cp:lastModifiedBy>
  <cp:revision>2</cp:revision>
  <dcterms:created xsi:type="dcterms:W3CDTF">2021-12-17T12:53:00Z</dcterms:created>
  <dcterms:modified xsi:type="dcterms:W3CDTF">2021-12-17T12:53:00Z</dcterms:modified>
</cp:coreProperties>
</file>